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6924A2" w14:textId="77777777" w:rsidR="007E0AB5" w:rsidRPr="00F7028B" w:rsidRDefault="007E0AB5" w:rsidP="007E0AB5"/>
    <w:p w14:paraId="3FAF2867" w14:textId="361D0C79" w:rsidR="007E0AB5" w:rsidRDefault="006A7681" w:rsidP="007E0AB5">
      <w:pPr>
        <w:pStyle w:val="DocHead"/>
        <w:spacing w:before="0" w:after="120" w:line="276" w:lineRule="auto"/>
        <w:ind w:left="-119" w:right="-136" w:firstLine="119"/>
        <w:rPr>
          <w:color w:val="000000"/>
          <w:szCs w:val="24"/>
          <w:lang w:val="en-GB"/>
        </w:rPr>
      </w:pPr>
      <w:r>
        <w:rPr>
          <w:color w:val="000000"/>
          <w:szCs w:val="24"/>
          <w:lang w:val="en-GB"/>
        </w:rPr>
        <w:t>4</w:t>
      </w:r>
      <w:r>
        <w:rPr>
          <w:color w:val="000000"/>
          <w:szCs w:val="24"/>
          <w:vertAlign w:val="superscript"/>
          <w:lang w:val="en-GB"/>
        </w:rPr>
        <w:t>th</w:t>
      </w:r>
      <w:r w:rsidR="007E0AB5" w:rsidRPr="00F7028B">
        <w:rPr>
          <w:color w:val="000000"/>
          <w:szCs w:val="24"/>
          <w:lang w:val="en-GB"/>
        </w:rPr>
        <w:t xml:space="preserve"> Conference on Production Systems and Logistics</w:t>
      </w:r>
    </w:p>
    <w:p w14:paraId="0B6489E9" w14:textId="00E1138F" w:rsidR="00A42457" w:rsidRPr="006F1084" w:rsidRDefault="00DF187D" w:rsidP="00A42457">
      <w:pPr>
        <w:pStyle w:val="DocHead"/>
        <w:spacing w:before="0" w:after="120" w:line="276" w:lineRule="auto"/>
        <w:ind w:left="-119" w:right="-136" w:firstLine="119"/>
        <w:rPr>
          <w:sz w:val="34"/>
          <w:szCs w:val="34"/>
          <w:lang w:val="en-GB"/>
        </w:rPr>
      </w:pPr>
      <w:r>
        <w:rPr>
          <w:color w:val="000000"/>
          <w:sz w:val="34"/>
          <w:szCs w:val="34"/>
          <w:lang w:val="en-GB"/>
        </w:rPr>
        <w:t>Extend</w:t>
      </w:r>
      <w:r w:rsidR="00D20762">
        <w:rPr>
          <w:color w:val="000000"/>
          <w:sz w:val="34"/>
          <w:szCs w:val="34"/>
          <w:lang w:val="en-GB"/>
        </w:rPr>
        <w:t>ed</w:t>
      </w:r>
      <w:r>
        <w:rPr>
          <w:color w:val="000000"/>
          <w:sz w:val="34"/>
          <w:szCs w:val="34"/>
          <w:lang w:val="en-GB"/>
        </w:rPr>
        <w:t xml:space="preserve"> </w:t>
      </w:r>
      <w:r w:rsidR="00A42457">
        <w:rPr>
          <w:color w:val="000000"/>
          <w:sz w:val="34"/>
          <w:szCs w:val="34"/>
          <w:lang w:val="en-GB"/>
        </w:rPr>
        <w:t xml:space="preserve">Production Planning </w:t>
      </w:r>
      <w:r w:rsidR="00BD26CE">
        <w:rPr>
          <w:color w:val="000000"/>
          <w:sz w:val="34"/>
          <w:szCs w:val="34"/>
          <w:lang w:val="en-GB"/>
        </w:rPr>
        <w:t>o</w:t>
      </w:r>
      <w:r w:rsidR="00A42457">
        <w:rPr>
          <w:color w:val="000000"/>
          <w:sz w:val="34"/>
          <w:szCs w:val="34"/>
          <w:lang w:val="en-GB"/>
        </w:rPr>
        <w:t xml:space="preserve">f Reconfigurable Production Systems </w:t>
      </w:r>
      <w:r w:rsidR="00BD26CE">
        <w:rPr>
          <w:color w:val="000000"/>
          <w:sz w:val="34"/>
          <w:szCs w:val="34"/>
          <w:lang w:val="en-GB"/>
        </w:rPr>
        <w:t>by Means of</w:t>
      </w:r>
      <w:r w:rsidR="00A42457">
        <w:rPr>
          <w:color w:val="000000"/>
          <w:sz w:val="34"/>
          <w:szCs w:val="34"/>
          <w:lang w:val="en-GB"/>
        </w:rPr>
        <w:t xml:space="preserve"> Simulation-</w:t>
      </w:r>
      <w:r w:rsidR="00BD26CE">
        <w:rPr>
          <w:color w:val="000000"/>
          <w:sz w:val="34"/>
          <w:szCs w:val="34"/>
          <w:lang w:val="en-GB"/>
        </w:rPr>
        <w:t>b</w:t>
      </w:r>
      <w:r w:rsidR="00A42457">
        <w:rPr>
          <w:color w:val="000000"/>
          <w:sz w:val="34"/>
          <w:szCs w:val="34"/>
          <w:lang w:val="en-GB"/>
        </w:rPr>
        <w:t>ased Optimization</w:t>
      </w:r>
    </w:p>
    <w:p w14:paraId="6E9031D0" w14:textId="77777777" w:rsidR="00A42457" w:rsidRPr="00357032" w:rsidRDefault="00A42457" w:rsidP="00A42457">
      <w:pPr>
        <w:pStyle w:val="Els-Author"/>
        <w:spacing w:after="0" w:line="276" w:lineRule="auto"/>
        <w:ind w:right="2"/>
        <w:rPr>
          <w:lang w:val="en-GB" w:eastAsia="zh-CN"/>
        </w:rPr>
      </w:pPr>
      <w:r>
        <w:rPr>
          <w:lang w:val="en-GB"/>
        </w:rPr>
        <w:t>Sebastian Behrendt</w:t>
      </w:r>
      <w:r w:rsidRPr="006F1084">
        <w:rPr>
          <w:vertAlign w:val="superscript"/>
          <w:lang w:val="en-GB"/>
        </w:rPr>
        <w:t>1</w:t>
      </w:r>
      <w:r>
        <w:rPr>
          <w:lang w:val="en-GB"/>
        </w:rPr>
        <w:t>, Marco Wurster</w:t>
      </w:r>
      <w:r w:rsidRPr="006F1084">
        <w:rPr>
          <w:vertAlign w:val="superscript"/>
          <w:lang w:val="en-GB"/>
        </w:rPr>
        <w:t>1</w:t>
      </w:r>
      <w:r>
        <w:rPr>
          <w:lang w:val="en-GB"/>
        </w:rPr>
        <w:t>, Marvin Carl May</w:t>
      </w:r>
      <w:r w:rsidRPr="006F1084">
        <w:rPr>
          <w:vertAlign w:val="superscript"/>
          <w:lang w:val="en-GB"/>
        </w:rPr>
        <w:t>1</w:t>
      </w:r>
      <w:r>
        <w:rPr>
          <w:lang w:val="en-GB"/>
        </w:rPr>
        <w:t>, Gisela Lanza</w:t>
      </w:r>
      <w:r w:rsidRPr="006F1084">
        <w:rPr>
          <w:vertAlign w:val="superscript"/>
          <w:lang w:val="en-GB"/>
        </w:rPr>
        <w:t>1</w:t>
      </w:r>
    </w:p>
    <w:p w14:paraId="5671FD32" w14:textId="77777777" w:rsidR="00A42457" w:rsidRPr="00F91A4F" w:rsidRDefault="00A42457" w:rsidP="00A42457">
      <w:pPr>
        <w:pStyle w:val="Els-Affiliation"/>
        <w:spacing w:line="276" w:lineRule="auto"/>
        <w:rPr>
          <w:lang w:val="en-GB"/>
        </w:rPr>
      </w:pPr>
      <w:r>
        <w:rPr>
          <w:vertAlign w:val="superscript"/>
          <w:lang w:val="en-GB"/>
        </w:rPr>
        <w:t>.</w:t>
      </w:r>
      <w:r w:rsidRPr="006F1084">
        <w:rPr>
          <w:vertAlign w:val="superscript"/>
          <w:lang w:val="en-GB"/>
        </w:rPr>
        <w:t>1</w:t>
      </w:r>
      <w:r>
        <w:rPr>
          <w:lang w:val="en-GB"/>
        </w:rPr>
        <w:t>wbk Institute of Production Science, Karlsruhe Institute of Technology, Karlsruhe, Germany</w:t>
      </w:r>
    </w:p>
    <w:p w14:paraId="11847769" w14:textId="77777777" w:rsidR="0082523C" w:rsidRPr="00F91A4F" w:rsidRDefault="0082523C" w:rsidP="008921E7"/>
    <w:p w14:paraId="21E5B2F1" w14:textId="77777777" w:rsidR="00995E0C" w:rsidRPr="00814A93" w:rsidRDefault="00807A18" w:rsidP="008921E7">
      <w:pPr>
        <w:rPr>
          <w:b/>
        </w:rPr>
      </w:pPr>
      <w:r w:rsidRPr="00814A93">
        <w:rPr>
          <w:b/>
        </w:rPr>
        <w:t>Abstract</w:t>
      </w:r>
    </w:p>
    <w:p w14:paraId="3A47D094" w14:textId="55B7FCCF" w:rsidR="00CF1C97" w:rsidRPr="00F91A4F" w:rsidRDefault="0034357B" w:rsidP="008921E7">
      <w:r>
        <w:t>Reconfigurable production systems</w:t>
      </w:r>
      <w:r w:rsidR="00DF187D">
        <w:t xml:space="preserve"> (RMS)</w:t>
      </w:r>
      <w:r>
        <w:t xml:space="preserve"> are capable of adjusting their operating point to the requirements of current customer demand</w:t>
      </w:r>
      <w:r w:rsidR="00E37BA8">
        <w:t xml:space="preserve"> with high degrees of freedom</w:t>
      </w:r>
      <w:r>
        <w:t xml:space="preserve">. In </w:t>
      </w:r>
      <w:r w:rsidR="00E37BA8">
        <w:t xml:space="preserve">light </w:t>
      </w:r>
      <w:r>
        <w:t xml:space="preserve">of recent events, such as the </w:t>
      </w:r>
      <w:r w:rsidR="00E37BA8">
        <w:t xml:space="preserve">covid </w:t>
      </w:r>
      <w:r>
        <w:t>crisis or the chip crisis</w:t>
      </w:r>
      <w:r w:rsidR="006151E7">
        <w:t>,</w:t>
      </w:r>
      <w:r>
        <w:t xml:space="preserve"> this reconfigurability </w:t>
      </w:r>
      <w:r w:rsidR="00E37BA8">
        <w:t>proves</w:t>
      </w:r>
      <w:r>
        <w:t xml:space="preserve"> to be </w:t>
      </w:r>
      <w:r w:rsidR="006151E7">
        <w:t>crucial</w:t>
      </w:r>
      <w:r>
        <w:t xml:space="preserve"> for efficient manufacturing of goods. Reconfigurability aims thereby not only </w:t>
      </w:r>
      <w:r w:rsidR="00E37BA8">
        <w:t>at</w:t>
      </w:r>
      <w:r>
        <w:t xml:space="preserve"> adjust production capacities but also for fast integration of new product variants or technologies. </w:t>
      </w:r>
      <w:r w:rsidR="005525A5">
        <w:t>However, t</w:t>
      </w:r>
      <w:r>
        <w:t xml:space="preserve">he operation of such systems is linked to high efforts concerning manual work in production planning and control. Simulation-based optimization provides the possibility to automate processes in production planning and control with the advantage of relying on mostly existing models such as material flow simulations. </w:t>
      </w:r>
      <w:r w:rsidR="00E37BA8">
        <w:t>This paper</w:t>
      </w:r>
      <w:r>
        <w:t xml:space="preserve"> studies the capabilities of the meta heuristics evolutionary algorithm, linear annealing and tabu search to automate the search for optimal production reconfiguration strategies. Two distinct use cases are regarded: an increase of customer demand and the introduction of a previously unknown product variant. A parametrized material flow simulation is used as function approximator for the optimizer</w:t>
      </w:r>
      <w:r w:rsidR="006151E7">
        <w:t>s</w:t>
      </w:r>
      <w:r>
        <w:t xml:space="preserve">, whereby the production system’s structure as well as logic are target variables of the optimizers. </w:t>
      </w:r>
      <w:r w:rsidR="00E37BA8">
        <w:t>The a</w:t>
      </w:r>
      <w:r>
        <w:t>nalysis show</w:t>
      </w:r>
      <w:r w:rsidR="00E37BA8">
        <w:t>s</w:t>
      </w:r>
      <w:r>
        <w:t xml:space="preserve"> that </w:t>
      </w:r>
      <w:r w:rsidR="004374E8">
        <w:t>meta-heuristics find good solutions in a short time with only little manual configuration</w:t>
      </w:r>
      <w:r w:rsidR="00E37BA8">
        <w:t xml:space="preserve"> needed</w:t>
      </w:r>
      <w:r w:rsidR="004374E8">
        <w:t xml:space="preserve">. Thus, metaheuristics </w:t>
      </w:r>
      <w:r w:rsidR="00E37BA8">
        <w:t xml:space="preserve">illustrate </w:t>
      </w:r>
      <w:r w:rsidR="004374E8">
        <w:t xml:space="preserve">the potential to automate the production planning of </w:t>
      </w:r>
      <w:r w:rsidR="00DF187D">
        <w:t>RMS</w:t>
      </w:r>
      <w:r w:rsidR="004374E8">
        <w:t xml:space="preserve">. However, the results indicate that the performance of the three meta-heuristics considering optimization quality and speed differs strongly. </w:t>
      </w:r>
    </w:p>
    <w:p w14:paraId="70198F36" w14:textId="77777777" w:rsidR="008E6BBB" w:rsidRPr="00814A93" w:rsidRDefault="008E6BBB" w:rsidP="008921E7">
      <w:pPr>
        <w:rPr>
          <w:b/>
        </w:rPr>
      </w:pPr>
      <w:r w:rsidRPr="00814A93">
        <w:rPr>
          <w:b/>
        </w:rPr>
        <w:t>Keywords</w:t>
      </w:r>
    </w:p>
    <w:p w14:paraId="1F97F578" w14:textId="4D14C9B8" w:rsidR="008C3D7A" w:rsidRDefault="0034357B" w:rsidP="008921E7">
      <w:r>
        <w:t xml:space="preserve">Optimization; Simulation; Reconfiguration; </w:t>
      </w:r>
      <w:r w:rsidR="00F5775D">
        <w:t>Reconfigurable manufacturing systems; Meta heuristics</w:t>
      </w:r>
    </w:p>
    <w:p w14:paraId="1F0FDABA" w14:textId="42CB3C0A" w:rsidR="00646B82" w:rsidRPr="00F91A4F" w:rsidRDefault="002C17AE" w:rsidP="00646B82">
      <w:pPr>
        <w:pStyle w:val="CPSLberschrift1"/>
      </w:pPr>
      <w:r w:rsidRPr="001E54C9">
        <w:t>Introduction</w:t>
      </w:r>
    </w:p>
    <w:p w14:paraId="7CA737C2" w14:textId="24298374" w:rsidR="009375CC" w:rsidRDefault="00B46D93" w:rsidP="00CD2DF9">
      <w:r>
        <w:t xml:space="preserve">Reconfigurable manufacturing systems </w:t>
      </w:r>
      <w:r w:rsidR="007210D1">
        <w:t xml:space="preserve">(RMS) </w:t>
      </w:r>
      <w:r>
        <w:t xml:space="preserve">are characterized by a high degree of adjustability concerning the structure of the system and the </w:t>
      </w:r>
      <w:r w:rsidR="0072549E">
        <w:t xml:space="preserve">structure of </w:t>
      </w:r>
      <w:r>
        <w:t xml:space="preserve">machines </w:t>
      </w:r>
      <w:r w:rsidR="0072549E">
        <w:t>associated to</w:t>
      </w:r>
      <w:r>
        <w:t xml:space="preserve"> the system </w:t>
      </w:r>
      <w:sdt>
        <w:sdtPr>
          <w:alias w:val="To edit, see citavi.com/edit"/>
          <w:tag w:val="CitaviPlaceholder#e027318c-0c63-417d-9f76-ff712f301b6f"/>
          <w:id w:val="685557917"/>
          <w:placeholder>
            <w:docPart w:val="DefaultPlaceholder_-1854013440"/>
          </w:placeholder>
        </w:sdtPr>
        <w:sdtContent>
          <w:r>
            <w:rPr>
              <w:noProof/>
            </w:rPr>
            <w:fldChar w:fldCharType="begin"/>
          </w:r>
          <w:r w:rsidR="008F62B6">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wZmVkZTlkLWY4NTMtNDE2OC1hZTE0LTgzNzU5NDExNWJlZiIsIlJhbmdlTGVuZ3RoIjoyLCJSZWZlcmVuY2VJZCI6IjdiM2Q4NDU5LWM4YTctNDUwMC1hOGMwLWI4NjljZmUyNzIw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YuMDcuMjAwNyIsIkRvaSI6IjEwLjEwMTYvUzAwMDctODUwNigwNyk2MzIzMi02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TMDAwNy04NTA2KDA3KTYzMjMyLTYiLCJVcmlTdHJpbmciOiJodHRwczovL2RvaS5vcmcvMTAuMTAxNi9TMDAwNy04NTA2KDA3KTYzMjMyL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DMtMjNUMTY6MDI6NTkiLCJNb2RpZmllZEJ5IjoiX1NlYmFzdGlhbiBCZWhyZW5kdCIsIklkIjoiMjUwMmNkMmItY2EyNi00M2FkLWFiMDQtNzhiNWJhZmMyYjdjIiwiTW9kaWZpZWRPbiI6IjIwMjItMDMtMjNUMTY6MDI6NTk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czovL3d3dy5zY2llbmNlZGlyZWN0LmNvbS9zY2llbmNlL2FydGljbGUvcGlpL3MwMDA3ODUwNjA3NjMyMzI2IiwiVXJpU3RyaW5nIjoiaHR0cHM6Ly93d3cuc2NpZW5jZWRpcmVjdC5jb20vc2NpZW5jZS9hcnRpY2xlL3BpaS9zMDAwNzg1MDYwNzYzMjMyN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JlaHJlbmR0IiwiQ3JlYXRlZE9uIjoiMjAyMi0wMy0yM1QxNjowMjo1OSIsIk1vZGlmaWVkQnkiOiJfU2ViYXN0aWFuIEJlaHJlbmR0IiwiSWQiOiJlNjE1MTcwZC05MzI5LTQ3NGQtYjgxZi05NDM2ZTQyMDY5ZTYiLCJNb2RpZmllZE9uIjoiMjAyMi0wMy0yM1QxNjowMjo1OSIsIlByb2plY3QiOnsiJHJlZiI6IjgifX1dLCJOdW1iZXIiOiIyIiwiT25saW5lQWRkcmVzcyI6Imh0dHBzOi8vd3d3LnNjaWVuY2VkaXJlY3QuY29tL3NjaWVuY2UvYXJ0aWNsZS9waWkvczAwMDc4NTA2MDc2MzIzMjY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jMvQToxMDE0NTM2MzMwNTUxIiwiRWRpdG9ycyI6W10sIkV2YWx1YXRpb25Db21wbGV4aXR5IjowLCJFdmFsdWF0aW9uU291cmNlVGV4dEZvcm1hdCI6MCwiR3JvdXBzIjpbXSwiSGFzTGFiZWwxIjpmYWxzZSwiSGFzTGFiZWwyIjpmYWxzZSwiS2V5d29yZHMiOltdLCJMYW5ndWFnZSI6IkVuO2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mh0dHBzOi8vbGluay5zcHJpbmdlci5jb20vYXJ0aWNsZS8xMC4xMDIzL0E6MTAxNDUzNjMzMDU1MSIsIlVyaVN0cmluZyI6Imh0dHBzOi8vbGluay5zcHJpbmdlci5jb20vYXJ0aWNsZS8xMC4xMDIzL0E6MTAxNDUzNjMzMDU1MS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}</w:instrText>
          </w:r>
          <w:r>
            <w:rPr>
              <w:noProof/>
            </w:rPr>
            <w:fldChar w:fldCharType="separate"/>
          </w:r>
          <w:r w:rsidR="00D223E2">
            <w:rPr>
              <w:noProof/>
            </w:rPr>
            <w:t>[1,2]</w:t>
          </w:r>
          <w:r>
            <w:rPr>
              <w:noProof/>
            </w:rPr>
            <w:fldChar w:fldCharType="end"/>
          </w:r>
        </w:sdtContent>
      </w:sdt>
      <w:r>
        <w:t>.</w:t>
      </w:r>
      <w:r w:rsidR="00A64E75">
        <w:t xml:space="preserve"> Whilst the design of flexible manufacturing systems</w:t>
      </w:r>
      <w:r>
        <w:t xml:space="preserve"> </w:t>
      </w:r>
      <w:r w:rsidR="00A64E75">
        <w:t xml:space="preserve">aims to plan for all possible upcoming demands, </w:t>
      </w:r>
      <w:r w:rsidR="00DF187D">
        <w:t>RMS</w:t>
      </w:r>
      <w:r w:rsidR="00A64E75">
        <w:t xml:space="preserve"> are designed to fit the current requirements</w:t>
      </w:r>
      <w:r w:rsidR="00A45C01">
        <w:t xml:space="preserve"> with</w:t>
      </w:r>
      <w:r w:rsidR="00F72296">
        <w:t>rv</w:t>
      </w:r>
      <w:r w:rsidR="00A45C01">
        <w:t xml:space="preserve"> its provided functionality and capacity</w:t>
      </w:r>
      <w:r w:rsidR="00EC3E52">
        <w:t xml:space="preserve"> and, thus, allow to be</w:t>
      </w:r>
      <w:r w:rsidR="00A64E75">
        <w:t xml:space="preserve"> more cost efficient</w:t>
      </w:r>
      <w:r w:rsidR="00E37BA8">
        <w:t xml:space="preserve"> in the long run</w:t>
      </w:r>
      <w:r w:rsidR="00A64E75">
        <w:t xml:space="preserve"> </w:t>
      </w:r>
      <w:sdt>
        <w:sdtPr>
          <w:alias w:val="To edit, see citavi.com/edit"/>
          <w:tag w:val="CitaviPlaceholder#aad8951b-6740-4154-be57-c7f81d50f12f"/>
          <w:id w:val="2128892858"/>
          <w:placeholder>
            <w:docPart w:val="DefaultPlaceholder_-1854013440"/>
          </w:placeholder>
        </w:sdtPr>
        <w:sdtContent>
          <w:r w:rsidR="00A64E75">
            <w:rPr>
              <w:noProof/>
            </w:rPr>
            <w:fldChar w:fldCharType="begin"/>
          </w:r>
          <w:r w:rsidR="00391A57">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NzUzNzliLTNhYmQtNDJiMS04ZmIwLWFiZTI4ODhjYWVkYSIsIlJhbmdlTGVuZ3RoIjozLCJSZWZlcmVuY2VJZCI6IjgwYWUyNWE5LTU2YzctNDQ1ZS1hNzYwLWQxNjBjNWIxNTE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DcvczEwNjk2LTAwNi05MDI4LTciLCJVcmlTdHJpbmciOiJodHRwczovL2RvaS5vcmcvMTAuMTAwNy9zMTA2OTYtMDA2LTkwMjgtN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}</w:instrText>
          </w:r>
          <w:r w:rsidR="00A64E75">
            <w:rPr>
              <w:noProof/>
            </w:rPr>
            <w:fldChar w:fldCharType="separate"/>
          </w:r>
          <w:r w:rsidR="00D223E2">
            <w:rPr>
              <w:noProof/>
            </w:rPr>
            <w:t>[3]</w:t>
          </w:r>
          <w:r w:rsidR="00A64E75">
            <w:rPr>
              <w:noProof/>
            </w:rPr>
            <w:fldChar w:fldCharType="end"/>
          </w:r>
        </w:sdtContent>
      </w:sdt>
      <w:r w:rsidR="00A64E75">
        <w:t xml:space="preserve">. </w:t>
      </w:r>
      <w:r w:rsidR="0072549E">
        <w:t xml:space="preserve">The ability to reconfigure a manufacturing system to a more efficient operating point gets increasingly important with regard to disruptive and highly volatile markets in </w:t>
      </w:r>
      <w:r w:rsidR="00E37BA8">
        <w:t xml:space="preserve">a </w:t>
      </w:r>
      <w:r w:rsidR="0072549E">
        <w:t xml:space="preserve">VUCA-world </w:t>
      </w:r>
      <w:sdt>
        <w:sdtPr>
          <w:alias w:val="To edit, see citavi.com/edit"/>
          <w:tag w:val="CitaviPlaceholder#dd557516-4ad0-4a15-be0d-25f4708eeed3"/>
          <w:id w:val="-1848711271"/>
          <w:placeholder>
            <w:docPart w:val="DefaultPlaceholder_-1854013440"/>
          </w:placeholder>
        </w:sdtPr>
        <w:sdtContent>
          <w:r w:rsidR="0072549E">
            <w:rPr>
              <w:noProof/>
            </w:rPr>
            <w:fldChar w:fldCharType="begin"/>
          </w:r>
          <w:r w:rsidR="008F62B6">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OWMzMjQ1LTA0M2MtNDYwNi05NWQzLWFhMTZmODM5MDc3MyIsIlJhbmdlTGVuZ3RoIjozLCJSZWZlcmVuY2VJZCI6ImJjNmYxMWE0LWU5NzgtNGZkYi1hYTM3LTk4MGExNjc1M2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YmM2ZjExYTQtZTk3OC00ZmRiLWFhMzctOTgwYTE2NzUzYzI2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zLTMxOS0xNjg4OS0wIiwiVXJpU3RyaW5nIjoiaHR0cHM6Ly9kb2kub3JnLzEwLjEwMDcvOTc4LTMtMzE5LTE2ODg5LTA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}</w:instrText>
          </w:r>
          <w:r w:rsidR="0072549E">
            <w:rPr>
              <w:noProof/>
            </w:rPr>
            <w:fldChar w:fldCharType="separate"/>
          </w:r>
          <w:r w:rsidR="00D223E2">
            <w:rPr>
              <w:noProof/>
            </w:rPr>
            <w:t>[4]</w:t>
          </w:r>
          <w:r w:rsidR="0072549E">
            <w:rPr>
              <w:noProof/>
            </w:rPr>
            <w:fldChar w:fldCharType="end"/>
          </w:r>
        </w:sdtContent>
      </w:sdt>
      <w:r w:rsidR="0072549E">
        <w:t>. Moreover, new use cases, such as remanufacturing, increase the demand for highly adjustable and scalable manufacturing systems</w:t>
      </w:r>
      <w:r w:rsidR="0002210D">
        <w:t xml:space="preserve"> </w:t>
      </w:r>
      <w:customXmlInsRangeStart w:id="0" w:author="Wurster, Marco (wbk)" w:date="2022-10-19T09:28:00Z"/>
      <w:sdt>
        <w:sdtPr>
          <w:alias w:val="Don't edit this field"/>
          <w:tag w:val="CitaviPlaceholder#aceee054-4602-49cd-95d2-7f1cd5070308"/>
          <w:id w:val="-1283419652"/>
          <w:placeholder>
            <w:docPart w:val="DefaultPlaceholder_1081868574"/>
          </w:placeholder>
        </w:sdtPr>
        <w:sdtContent>
          <w:customXmlInsRangeEnd w:id="0"/>
          <w:ins w:id="1" w:author="Wurster, Marco (wbk)" w:date="2022-10-19T09:28:00Z">
            <w:r w:rsidR="007E6FB0">
              <w:fldChar w:fldCharType="begin"/>
            </w:r>
          </w:ins>
          <w:r w:rsidR="008F62B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N2I4ZGI0LTczNmMtNGIyOC05M2IzLWZjYmY2OTAxM2Y2NSIsIlJhbmdlU3RhcnQiOjIsIlJhbmdlTGVuZ3RoIjozLCJSZWZlcmVuY2VJZCI6IjY1Mzk4YjhiLWI4ZTctNDgzMi1iNzdiLTVkMDMwMjMxNGM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wcm9jaXIuMjAyMC4wNS4yNjciLCJVcmlTdHJpbmciOiJodHRwczovL2RvaS5vcmcvMTAuMTAxNi9qLnByb2Npci4yMDIwLjA1LjI2N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}</w:instrText>
          </w:r>
          <w:r w:rsidR="007E6FB0">
            <w:fldChar w:fldCharType="separate"/>
          </w:r>
          <w:r w:rsidR="00D223E2">
            <w:t>[5,6]</w:t>
          </w:r>
          <w:ins w:id="2" w:author="Wurster, Marco (wbk)" w:date="2022-10-19T09:28:00Z">
            <w:r w:rsidR="007E6FB0">
              <w:fldChar w:fldCharType="end"/>
            </w:r>
          </w:ins>
          <w:customXmlInsRangeStart w:id="3" w:author="Wurster, Marco (wbk)" w:date="2022-10-19T09:28:00Z"/>
        </w:sdtContent>
      </w:sdt>
      <w:customXmlInsRangeEnd w:id="3"/>
      <w:r w:rsidR="0002210D">
        <w:t xml:space="preserve">. </w:t>
      </w:r>
      <w:r w:rsidR="002A4492">
        <w:t xml:space="preserve">By </w:t>
      </w:r>
      <w:r w:rsidR="00A45C01">
        <w:t>providing</w:t>
      </w:r>
      <w:r w:rsidR="002A4492">
        <w:t xml:space="preserve"> the changeability </w:t>
      </w:r>
      <w:r w:rsidR="00A45C01">
        <w:t>enablers</w:t>
      </w:r>
      <w:r w:rsidR="002A4492">
        <w:t xml:space="preserve"> – modularity, scalability, compatibility, </w:t>
      </w:r>
      <w:r w:rsidR="00A45C01">
        <w:t>universality and mobility – a manufacturing systems is enabled to adjust its functionality and capacity to the current requirement</w:t>
      </w:r>
      <w:r w:rsidR="00F46345">
        <w:t xml:space="preserve"> </w:t>
      </w:r>
      <w:sdt>
        <w:sdtPr>
          <w:alias w:val="To edit, see citavi.com/edit"/>
          <w:tag w:val="CitaviPlaceholder#a5f5dc2e-f695-42a1-b0b0-f1cac63c36ef"/>
          <w:id w:val="1424072434"/>
          <w:placeholder>
            <w:docPart w:val="DefaultPlaceholder_-1854013440"/>
          </w:placeholder>
        </w:sdtPr>
        <w:sdtContent>
          <w:r w:rsidR="00F46345">
            <w:rPr>
              <w:noProof/>
            </w:rPr>
            <w:fldChar w:fldCharType="begin"/>
          </w:r>
          <w:r w:rsidR="008F62B6">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NjAzZWU2LTU4YjQtNGI1Yi1iMDE3LThhZDViYjMxMDQwNSIsIlJhbmdlU3RhcnQiOjIsIlJhbmdlTGVuZ3RoIjozLCJSZWZlcmVuY2VJZCI6IjRjY2UxZDM3LTI0OWQtNDgyNy04YTQ3LTY3NzI2MTc3NWRj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jIuLCDDvGJlcmFyYi4gdW5kIGVydy4gQXVmbC4sIFtlbGVrdHJvbmlzY2hlIFJlc3NvdXJjZV0iLCJFdmFsdWF0aW9uQ29tcGxleGl0eSI6MCwiRXZhbHVhdGlvblNvdXJjZVRleHRGb3JtYXQiOjAsIkdyb3VwcyI6W10sIkhhc0xhYmVsMSI6ZmFsc2UsIkhhc0xhYmVsMiI6ZmFsc2UsIklzYm4iOiIzNDQ2NDM3MDI5Ii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TGVvbmllIEhhcnR1bmciLCJDcmVhdGVkT24iOiIyMDIyLTEwLTA3VDE0OjU1OjIyIiwiTW9kaWZpZWRCeSI6Il9TZWJhc3RpYW4gQmVocmVuZHQiLCJJZCI6ImQ1OTAyNmE0LWU0MzctNDFkZS04MDA0LTU1Nzk1ZDFhMjhkNyIsIk1vZGlmaWVkT24iOiIyMDIyLTExLTAyVDE5OjU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}</w:instrText>
          </w:r>
          <w:r w:rsidR="00F46345">
            <w:rPr>
              <w:noProof/>
            </w:rPr>
            <w:fldChar w:fldCharType="separate"/>
          </w:r>
          <w:r w:rsidR="00D223E2">
            <w:rPr>
              <w:noProof/>
            </w:rPr>
            <w:t>[7,8]</w:t>
          </w:r>
          <w:r w:rsidR="00F46345">
            <w:rPr>
              <w:noProof/>
            </w:rPr>
            <w:fldChar w:fldCharType="end"/>
          </w:r>
        </w:sdtContent>
      </w:sdt>
      <w:r w:rsidR="00A45C01">
        <w:t xml:space="preserve">. </w:t>
      </w:r>
      <w:r w:rsidR="001D1AC7">
        <w:t xml:space="preserve">Today there are several technical solutions available that provide the changeability enablers for production and logistical processes, such as </w:t>
      </w:r>
      <w:r w:rsidR="00C828FC">
        <w:t>modular automated assembly stations, autonomous guided vehicles</w:t>
      </w:r>
      <w:r w:rsidR="00F33527">
        <w:t xml:space="preserve"> and reconfigurable material handling systems</w:t>
      </w:r>
      <w:r w:rsidR="00C828FC">
        <w:t xml:space="preserve">. </w:t>
      </w:r>
      <w:r w:rsidR="00F46345">
        <w:t xml:space="preserve">However, </w:t>
      </w:r>
      <w:r w:rsidR="006C3914">
        <w:t xml:space="preserve">frequently </w:t>
      </w:r>
      <w:r w:rsidR="001D1AC7">
        <w:t xml:space="preserve">reconfiguring </w:t>
      </w:r>
      <w:r w:rsidR="00F46345">
        <w:t xml:space="preserve">a </w:t>
      </w:r>
      <w:r w:rsidR="000D1B9D">
        <w:t>manufacturing system</w:t>
      </w:r>
      <w:r w:rsidR="00F46345">
        <w:t xml:space="preserve"> </w:t>
      </w:r>
      <w:r w:rsidR="00F1280F">
        <w:t>results in</w:t>
      </w:r>
      <w:r w:rsidR="00F46345">
        <w:t xml:space="preserve"> </w:t>
      </w:r>
      <w:r w:rsidR="00C938B1">
        <w:t>increased</w:t>
      </w:r>
      <w:r w:rsidR="006C3914">
        <w:t xml:space="preserve"> planning efforts and cost, since associated tasks </w:t>
      </w:r>
      <w:r w:rsidR="006C3914">
        <w:lastRenderedPageBreak/>
        <w:t xml:space="preserve">are currently performed </w:t>
      </w:r>
      <w:r w:rsidR="00F1280F">
        <w:t xml:space="preserve">in practice manually </w:t>
      </w:r>
      <w:r w:rsidR="006C3914">
        <w:t>by expert</w:t>
      </w:r>
      <w:r w:rsidR="003C2683">
        <w:t>s</w:t>
      </w:r>
      <w:r w:rsidR="00391A57">
        <w:t xml:space="preserve"> </w:t>
      </w:r>
      <w:sdt>
        <w:sdtPr>
          <w:alias w:val="To edit, see citavi.com/edit"/>
          <w:tag w:val="CitaviPlaceholder#627937f4-33a9-442a-a050-b59c7f99eaf1"/>
          <w:id w:val="-639654895"/>
          <w:placeholder>
            <w:docPart w:val="DefaultPlaceholder_-1854013440"/>
          </w:placeholder>
        </w:sdtPr>
        <w:sdtContent>
          <w:r w:rsidR="00391A57">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A5ZmZkLTIwYWUtNDEwOC1hNzU4LTFmZWJiNDZhZDY2ZSIsIlJhbmdlTGVuZ3RoIjozLCJSZWZlcmVuY2VJZCI6IjgzODU0NGVhLWMzOGYtNDAyYi1iZGI5LTg2OTg4MGY0MDc3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tZHBpLmNvbS83MDk1NDYiLCJVcmlTdHJpbmciOiJodHRwczovL3d3dy5tZHBpLmNvbS83MDk1ND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CZWhyZW5kdCIsIkNyZWF0ZWRPbiI6IjIwMjItMDUtMDNUMTI6NDY6MDkiLCJNb2RpZmllZEJ5IjoiX1NlYmFzdGlhbiBCZWhyZW5kdCIsIklkIjoiMGUxNDg3YzctYTczNS00N2U3LTlhZGYtMGEzNzM5ZWI3YTNlIiwiTW9kaWZpZWRPbiI6IjIwMjItMDUtMDNUMTI6NDY6MDk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3N1MTIwOTM3OTEiLCJVcmlTdHJpbmciOiJodHRwczovL2RvaS5vcmcvMTAuMzM5MC9zdTEyMDkzNzk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}</w:instrText>
          </w:r>
          <w:r w:rsidR="00391A57">
            <w:fldChar w:fldCharType="separate"/>
          </w:r>
          <w:r w:rsidR="00D223E2">
            <w:t>[9]</w:t>
          </w:r>
          <w:r w:rsidR="00391A57">
            <w:fldChar w:fldCharType="end"/>
          </w:r>
        </w:sdtContent>
      </w:sdt>
      <w:r w:rsidR="00F1280F">
        <w:t xml:space="preserve">. </w:t>
      </w:r>
      <w:r w:rsidR="003F22DF">
        <w:t>A solution to automate reconfiguration planning is the use of optimization method</w:t>
      </w:r>
      <w:r w:rsidR="00391A57">
        <w:t xml:space="preserve">s </w:t>
      </w:r>
      <w:sdt>
        <w:sdtPr>
          <w:alias w:val="To edit, see citavi.com/edit"/>
          <w:tag w:val="CitaviPlaceholder#21fde9b5-13e4-4c49-8533-10d805193bc3"/>
          <w:id w:val="-508595685"/>
          <w:placeholder>
            <w:docPart w:val="DefaultPlaceholder_-1854013440"/>
          </w:placeholder>
        </w:sdtPr>
        <w:sdtContent>
          <w:r w:rsidR="00391A57">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OGI3OTMzLTY1YzAtNGNiMS1hZDMzLWQ2OTc0NjljNWUyOCIsIlJhbmdlTGVuZ3RoIjo0LCJSZWZlcmVuY2VJZCI6IjBiOGM5ZmY3LWIwNzYtNDk0OC05OTRiLTRjNDdlNDZmZjJm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gwLzAwMjA3NTQwMjEwMTYxNjQxIiwiVXJpU3RyaW5nIjoiaHR0cHM6Ly9kb2kub3JnLzEwLjEwODAvMDAyMDc1NDAyMTAxNjE2ND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}</w:instrText>
          </w:r>
          <w:r w:rsidR="00391A57">
            <w:fldChar w:fldCharType="separate"/>
          </w:r>
          <w:r w:rsidR="00D223E2">
            <w:t>[10]</w:t>
          </w:r>
          <w:r w:rsidR="00391A57">
            <w:fldChar w:fldCharType="end"/>
          </w:r>
        </w:sdtContent>
      </w:sdt>
      <w:r w:rsidR="00C938B1">
        <w:t xml:space="preserve">. </w:t>
      </w:r>
    </w:p>
    <w:p w14:paraId="5A14AC9F" w14:textId="08901706" w:rsidR="000B2405" w:rsidRDefault="003F22DF" w:rsidP="00CD2DF9">
      <w:r>
        <w:t xml:space="preserve">There exist numerous examples in the literature that show how optimization is successfully utilized in planning tasks associated to manufacturing system reconfigurations. </w:t>
      </w:r>
      <w:r w:rsidR="006D463C">
        <w:t>Uribe et al. present a simulation-based optimization approach for capacity planning in agile manufacturing</w:t>
      </w:r>
      <w:r w:rsidR="00311367">
        <w:t xml:space="preserve"> </w:t>
      </w:r>
      <w:sdt>
        <w:sdtPr>
          <w:alias w:val="Don't edit this field"/>
          <w:tag w:val="CitaviPlaceholder#6f278985-c463-4e70-8ada-a472ec390062"/>
          <w:id w:val="-553856620"/>
          <w:placeholder>
            <w:docPart w:val="DefaultPlaceholder_1081868574"/>
          </w:placeholder>
        </w:sdtPr>
        <w:sdtContent>
          <w:r w:rsidR="00311367">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YzI2ZmJkLWUyOTYtNGIwMC1iZmUwLTQxNzMwOGU3ODlmNSIsIlJhbmdlTGVuZ3RoIjo0LCJSZWZlcmVuY2VJZCI6IjlmZmQ0ZTI0LTNkZmEtNDJiOC1hNTUyLTliMjI5ZTVjMWYz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DAyMDc1NDAyMTAxNjM5MjgiLCJVcmlTdHJpbmciOiJodHRwczovL2RvaS5vcmcvMTAuMTA4MC8wMDIwNzU0MDIxMDE2MzkyO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}</w:instrText>
          </w:r>
          <w:r w:rsidR="00311367">
            <w:fldChar w:fldCharType="separate"/>
          </w:r>
          <w:r w:rsidR="00D223E2">
            <w:t>[11]</w:t>
          </w:r>
          <w:r w:rsidR="00311367">
            <w:fldChar w:fldCharType="end"/>
          </w:r>
        </w:sdtContent>
      </w:sdt>
      <w:r w:rsidR="006D463C">
        <w:t>. Based on a two-stage stochastic integer programming under budget constraints they configure their system taking multiple products, flow paths and tool types into consideration. Finally</w:t>
      </w:r>
      <w:r w:rsidR="009375CC">
        <w:t>,</w:t>
      </w:r>
      <w:r w:rsidR="006D463C">
        <w:t xml:space="preserve"> the</w:t>
      </w:r>
      <w:r w:rsidR="00311367">
        <w:t>y test their</w:t>
      </w:r>
      <w:r w:rsidR="006D463C">
        <w:t xml:space="preserve"> approach </w:t>
      </w:r>
      <w:r w:rsidR="00311367">
        <w:t>on a semiconductor manufacturing use case.</w:t>
      </w:r>
      <w:r w:rsidR="006D463C">
        <w:t xml:space="preserve"> </w:t>
      </w:r>
      <w:r w:rsidR="00311367">
        <w:t xml:space="preserve">Youssef </w:t>
      </w:r>
      <w:r w:rsidR="0047235F">
        <w:t>&amp; Elmaraghy</w:t>
      </w:r>
      <w:r w:rsidR="00311367">
        <w:t xml:space="preserve"> </w:t>
      </w:r>
      <w:r w:rsidR="00197246">
        <w:t>propose</w:t>
      </w:r>
      <w:r w:rsidR="007210D1">
        <w:t xml:space="preserve"> an approach for the configuration of RMS tak</w:t>
      </w:r>
      <w:r w:rsidR="00197246">
        <w:t>ing</w:t>
      </w:r>
      <w:r w:rsidR="007210D1">
        <w:t xml:space="preserve"> into account the arrangement of the machines, selection of t</w:t>
      </w:r>
      <w:r w:rsidR="00197246">
        <w:t>he equipment</w:t>
      </w:r>
      <w:r w:rsidR="00515EB6">
        <w:t xml:space="preserve"> and the assignment of</w:t>
      </w:r>
      <w:r w:rsidR="00197246">
        <w:t xml:space="preserve"> </w:t>
      </w:r>
      <w:r w:rsidR="007210D1">
        <w:t>operation</w:t>
      </w:r>
      <w:r w:rsidR="00515EB6">
        <w:t>s</w:t>
      </w:r>
      <w:r w:rsidR="004F49F7">
        <w:t xml:space="preserve"> </w:t>
      </w:r>
      <w:sdt>
        <w:sdtPr>
          <w:alias w:val="Don't edit this field"/>
          <w:tag w:val="CitaviPlaceholder#be1656df-9ecf-41be-92ee-ff31aa878976"/>
          <w:id w:val="-496418377"/>
          <w:placeholder>
            <w:docPart w:val="DefaultPlaceholder_1081868574"/>
          </w:placeholder>
        </w:sdtPr>
        <w:sdtContent>
          <w:r w:rsidR="00311367">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NGQ2MmRkLWQ4YTgtNGY1MC1iNzUwLTQyMTZmZDFkNmQ1NyIsIlJhbmdlTGVuZ3RoIjo0LCJSZWZlcmVuY2VJZCI6ImQ5MWIyNDE0LTI3NDYtNDg5Zi1hMDJhLTMyNzRmYWJjYmQ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DcvczEwNjk2LTAwNy05MDIwLXgiLCJVcmlTdHJpbmciOiJodHRwczovL2RvaS5vcmcvMTAuMTAwNy9zMTA2OTYtMDA3LTkwMjAte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}</w:instrText>
          </w:r>
          <w:r w:rsidR="00311367">
            <w:fldChar w:fldCharType="separate"/>
          </w:r>
          <w:r w:rsidR="00D223E2">
            <w:t>[12]</w:t>
          </w:r>
          <w:r w:rsidR="00311367">
            <w:fldChar w:fldCharType="end"/>
          </w:r>
        </w:sdtContent>
      </w:sdt>
      <w:r w:rsidR="004F49F7">
        <w:t>.</w:t>
      </w:r>
      <w:r w:rsidR="00197246">
        <w:t xml:space="preserve"> Besides cost and availability of the system, they also consider the reconfiguration effort between production periods</w:t>
      </w:r>
      <w:r w:rsidR="00515EB6">
        <w:t xml:space="preserve"> within the evaluation</w:t>
      </w:r>
      <w:r w:rsidR="00197246">
        <w:t xml:space="preserve">. Genetic algorithms as well as a reactive tabu search algorithm had been developed for the formulized optimization problem. </w:t>
      </w:r>
      <w:r w:rsidR="00515EB6">
        <w:t>The</w:t>
      </w:r>
      <w:r w:rsidR="00197246">
        <w:t xml:space="preserve"> authors </w:t>
      </w:r>
      <w:r w:rsidR="00515EB6">
        <w:t>pro</w:t>
      </w:r>
      <w:r w:rsidR="00E37BA8">
        <w:t>ve</w:t>
      </w:r>
      <w:r w:rsidR="00515EB6">
        <w:t xml:space="preserve"> that the reconfiguration effort plays a vital role if the </w:t>
      </w:r>
      <w:r w:rsidR="000B2405">
        <w:t xml:space="preserve">total </w:t>
      </w:r>
      <w:r w:rsidR="00515EB6">
        <w:t>cost of a system is considered over multiple planning periods.</w:t>
      </w:r>
      <w:r w:rsidR="00197246">
        <w:t xml:space="preserve"> </w:t>
      </w:r>
      <w:r w:rsidR="00E61658">
        <w:t xml:space="preserve">Stähr et al. propose a </w:t>
      </w:r>
      <w:r w:rsidR="00454639">
        <w:t xml:space="preserve">foresighted planning </w:t>
      </w:r>
      <w:r w:rsidR="00E61658">
        <w:t xml:space="preserve">method </w:t>
      </w:r>
      <w:r w:rsidR="00454639">
        <w:t>for</w:t>
      </w:r>
      <w:r w:rsidR="00E61658">
        <w:t xml:space="preserve"> </w:t>
      </w:r>
      <w:r w:rsidR="00DF187D">
        <w:t>RMS</w:t>
      </w:r>
      <w:r w:rsidR="00E61658">
        <w:t xml:space="preserve"> with a scalable degree of automation</w:t>
      </w:r>
      <w:r w:rsidR="00454639">
        <w:t xml:space="preserve"> </w:t>
      </w:r>
      <w:sdt>
        <w:sdtPr>
          <w:alias w:val="Don't edit this field"/>
          <w:tag w:val="CitaviPlaceholder#3b49d862-e56c-4004-8407-a8bd4b668981"/>
          <w:id w:val="1158575710"/>
          <w:placeholder>
            <w:docPart w:val="DefaultPlaceholder_1081868574"/>
          </w:placeholder>
        </w:sdtPr>
        <w:sdtContent>
          <w:r w:rsidR="00454639">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MDU5OGM3LTI0ZGQtNDU5MS1iODE0LTI3NmNkYTIxNTY0OSIsIlJhbmdlTGVuZ3RoIjo0LCJSZWZlcmVuY2VJZCI6ImM4ZTZkZGM0LWVkOWItNDM3OS04NjhkLTFiMmM2NDFhNDk1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HJvY2lyLjIwMTguMDEuMDI0IiwiVXJpU3RyaW5nIjoiaHR0cHM6Ly9kb2kub3JnLzEwLjEwMTYvai5wcm9jaXIuMjAxOC4wMS4wMj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}</w:instrText>
          </w:r>
          <w:r w:rsidR="00454639">
            <w:fldChar w:fldCharType="separate"/>
          </w:r>
          <w:r w:rsidR="00D223E2">
            <w:t>[13]</w:t>
          </w:r>
          <w:r w:rsidR="00454639">
            <w:fldChar w:fldCharType="end"/>
          </w:r>
        </w:sdtContent>
      </w:sdt>
      <w:r w:rsidR="00E61658">
        <w:t>. The aim of the method is to determine optimal scaling paths</w:t>
      </w:r>
      <w:r w:rsidR="00454639">
        <w:t xml:space="preserve"> for the system catering for </w:t>
      </w:r>
      <w:r w:rsidR="00E61658">
        <w:t xml:space="preserve">evolving requirements such as </w:t>
      </w:r>
      <w:r w:rsidR="00454639">
        <w:t>a rise in</w:t>
      </w:r>
      <w:r w:rsidR="00E61658">
        <w:t xml:space="preserve"> demand or </w:t>
      </w:r>
      <w:r w:rsidR="00454639">
        <w:t>increasing labor</w:t>
      </w:r>
      <w:r w:rsidR="00E61658">
        <w:t xml:space="preserve"> costs. </w:t>
      </w:r>
      <w:r w:rsidR="00454639">
        <w:t>The planning uncertainties</w:t>
      </w:r>
      <w:r w:rsidR="00E61658">
        <w:t xml:space="preserve"> </w:t>
      </w:r>
      <w:r w:rsidR="00454639">
        <w:t>are</w:t>
      </w:r>
      <w:r w:rsidR="00E61658">
        <w:t xml:space="preserve"> reduced and </w:t>
      </w:r>
      <w:r w:rsidR="00454639">
        <w:t>a</w:t>
      </w:r>
      <w:r w:rsidR="00E61658">
        <w:t xml:space="preserve"> decision support is granted by </w:t>
      </w:r>
      <w:r w:rsidR="00454639">
        <w:t xml:space="preserve">the integration of </w:t>
      </w:r>
      <w:r w:rsidR="00E61658">
        <w:t xml:space="preserve">Monte-Carlo chains </w:t>
      </w:r>
      <w:r w:rsidR="009375CC">
        <w:t>and stochastic</w:t>
      </w:r>
      <w:r w:rsidR="00E61658">
        <w:t xml:space="preserve"> scenario analysis. </w:t>
      </w:r>
      <w:r w:rsidR="00CF03A8">
        <w:t>Further approaches on the optimization of RMS configuration had been recently summarized by</w:t>
      </w:r>
      <w:r w:rsidR="00026F7E">
        <w:t xml:space="preserve"> </w:t>
      </w:r>
      <w:r w:rsidR="00DC7C27">
        <w:t>Sabioni</w:t>
      </w:r>
      <w:r w:rsidR="00026F7E">
        <w:t xml:space="preserve"> et al. </w:t>
      </w:r>
      <w:sdt>
        <w:sdtPr>
          <w:alias w:val="To edit, see citavi.com/edit"/>
          <w:tag w:val="CitaviPlaceholder#afc84c1c-770c-41f0-8da0-0cdb24b7d4ff"/>
          <w:id w:val="55910053"/>
          <w:placeholder>
            <w:docPart w:val="DefaultPlaceholder_-1854013440"/>
          </w:placeholder>
        </w:sdtPr>
        <w:sdtContent>
          <w:r w:rsidR="00DC7C27">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5MmQ4YzUyLTZlZWItNDE5MC1hMTRlLWVkNjAyMTJjNmJiMCIsIlJhbmdlTGVuZ3RoIjo0LCJSZWZlcmVuY2VJZCI6ImM3MzgwZjg3LTE2MzktNGY3My1iZDMyLWUyMTM5NGFjMDU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Gluay5zcHJpbmdlci5jb20vY2hhcHRlci8xMC4xMDA3Lzk3OC0zLTAzMC03MDU2Ni00XzY3IiwiVXJpU3RyaW5nIjoiaHR0cHM6Ly9saW5rLnNwcmluZ2VyLmNvbS9jaGFwdGVyLzEwLjEwMDcvOTc4LTMtMDMwLTcwNTY2LTRfNj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CZWhyZW5kdCIsIkNyZWF0ZWRPbiI6IjIwMjItMTAtMjNUMTI6Mjk6NDIiLCJNb2RpZmllZEJ5IjoiX1NlYmFzdGlhbiBCZWhyZW5kdCIsIklkIjoiMzljNzRjZGYtYjE5ZC00MzE2LWFmNGQtMjk1YzhjNGNiMzMxIiwiTW9kaWZpZWRPbiI6IjIwMjItMTAtMjNUMTI6Mjk6NDI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zLTAzMC03MDU2Ni00XzY3IiwiVXJpU3RyaW5nIjoiaHR0cHM6Ly9kb2kub3JnLzEwLjEwMDcvOTc4LTMtMDMwLTcwNTY2LTRfNjc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wNy85NzgtMy0wMzAtNzA1NjYtNCIsIlVyaVN0cmluZyI6Imh0dHBzOi8vZG9pLm9yZy8xMC4xMDA3Lzk3OC0zLTAzMC03MDU2Ni00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}</w:instrText>
          </w:r>
          <w:r w:rsidR="00DC7C27">
            <w:fldChar w:fldCharType="separate"/>
          </w:r>
          <w:r w:rsidR="00D223E2">
            <w:t>[14]</w:t>
          </w:r>
          <w:r w:rsidR="00DC7C27">
            <w:fldChar w:fldCharType="end"/>
          </w:r>
        </w:sdtContent>
      </w:sdt>
      <w:r w:rsidR="00E84462">
        <w:t xml:space="preserve">. The authors divide existing approaches by the configuration level in system, machine and hybrid approaches as well as into exact and approximate methods. </w:t>
      </w:r>
    </w:p>
    <w:p w14:paraId="2E687B30" w14:textId="6DBB37FD" w:rsidR="00935820" w:rsidRDefault="00454639" w:rsidP="00CD2DF9">
      <w:r>
        <w:t xml:space="preserve">Existing </w:t>
      </w:r>
      <w:r w:rsidR="004021C3">
        <w:t xml:space="preserve">approaches have in common that </w:t>
      </w:r>
      <w:r>
        <w:t>either</w:t>
      </w:r>
      <w:r w:rsidR="004021C3">
        <w:t xml:space="preserve"> only a subset of the planning tasks associated to a reconfiguration </w:t>
      </w:r>
      <w:r>
        <w:t xml:space="preserve">are considered </w:t>
      </w:r>
      <w:r w:rsidR="004021C3">
        <w:t xml:space="preserve">or that their underlying model is bound to many assumptions. Therefore, </w:t>
      </w:r>
      <w:r w:rsidR="00145018">
        <w:t>the following</w:t>
      </w:r>
      <w:r w:rsidR="004021C3">
        <w:t xml:space="preserve"> optimization approach aims </w:t>
      </w:r>
      <w:r w:rsidR="00145018">
        <w:t xml:space="preserve">to extend previous approaches by considering the following requirements: (1) </w:t>
      </w:r>
      <w:r w:rsidR="004021C3">
        <w:t>include all tasks associated to a system reconfiguration</w:t>
      </w:r>
      <w:r w:rsidR="00036F5D">
        <w:t xml:space="preserve"> </w:t>
      </w:r>
      <w:sdt>
        <w:sdtPr>
          <w:alias w:val="To edit, see citavi.com/edit"/>
          <w:tag w:val="CitaviPlaceholder#12cdbb2f-9019-4c35-9a3f-d7196c8fb635"/>
          <w:id w:val="1292017636"/>
          <w:placeholder>
            <w:docPart w:val="DefaultPlaceholder_-1854013440"/>
          </w:placeholder>
        </w:sdtPr>
        <w:sdtContent>
          <w:r w:rsidR="00036F5D">
            <w:fldChar w:fldCharType="begin"/>
          </w:r>
          <w:r w:rsidR="008F62B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xZDY2YWFlLTc3ZDAtNDM2Ni04ZjhhLWMxNDk0MDI3OWE0NCIsIlJhbmdlU3RhcnQiOjIsIlJhbmdlTGVuZ3RoIjozLCJSZWZlcmVuY2VJZCI6ImNhOWM3M2ZlLTQ1NmItNDRlZi04OTNiLTgyZmY5MDNlMDM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jMvQToxMDE0NTM2MzMwNTUxIiwiRWRpdG9ycyI6W10sIkV2YWx1YXRpb25Db21wbGV4aXR5IjowLCJFdmFsdWF0aW9uU291cmNlVGV4dEZvcm1hdCI6MCwiR3JvdXBzIjpbXSwiSGFzTGFiZWwxIjpmYWxzZSwiSGFzTGFiZWwyIjpmYWxzZSwiS2V5d29yZHMiOltdLCJMYW5ndWFnZSI6IkVuO2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Gluay5zcHJpbmdlci5jb20vYXJ0aWNsZS8xMC4xMDIzL0E6MTAxNDUzNjMzMDU1MSIsIlVyaVN0cmluZyI6Imh0dHBzOi8vbGluay5zcHJpbmdlci5jb20vYXJ0aWNsZS8xMC4xMDIzL0E6MTAxNDUzNjMzMDU1M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vbmllIEhhcnR1bmciLCJDcmVhdGVkT24iOiIyMDIyLTEwLTA2VDEzOjA2OjEyIiwiTW9kaWZpZWRCeSI6Il9MZW9uaWUgSGFydHVuZyIsIklkIjoiNWNiNzE5ZGQtMDZhYS00ZGM0LTk4ODYtMWY3ZjhiZDQ5OThlIiwiTW9kaWZpZWRPbiI6IjIwMjItMTAtMDZUMTM6MDY6MTI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IzL0E6MTAxNDUzNjMzMDU1MSIsIlVyaVN0cmluZyI6Imh0dHBzOi8vZG9pLm9yZy8xMC4xMDIzL0E6MTAxNDUzNjMzMDU1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JlaHJlbmR0IiwiQ3JlYXRlZE9uIjoiMjAyMi0wMy0yM1QxNjowMjo1OSIsIk1vZGlmaWVkQnkiOiJfU2ViYXN0aWFuIEJlaHJlbmR0IiwiSWQiOiJlNjE1MTcwZC05MzI5LTQ3NGQtYjgxZi05NDM2ZTQyMDY5ZTYiLCJNb2RpZmllZE9uIjoiMjAyMi0wMy0yM1QxNjowMjo1OSIsIlByb2plY3QiOnsiJHJlZiI6IjgifX1dLCJOdW1iZXIiOiIyIiwiT25saW5lQWRkcmVzcyI6Imh0dHBzOi8vd3d3LnNjaWVuY2VkaXJlY3QuY29tL3NjaWVuY2UvYXJ0aWNsZS9waWkvczAwMDc4NTA2MDc2MzIzMjY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}</w:instrText>
          </w:r>
          <w:r w:rsidR="00036F5D">
            <w:fldChar w:fldCharType="separate"/>
          </w:r>
          <w:r w:rsidR="00D223E2">
            <w:t>[1,2]</w:t>
          </w:r>
          <w:r w:rsidR="00036F5D">
            <w:fldChar w:fldCharType="end"/>
          </w:r>
        </w:sdtContent>
      </w:sdt>
      <w:r w:rsidR="004021C3">
        <w:t xml:space="preserve"> </w:t>
      </w:r>
      <w:r w:rsidR="00145018">
        <w:t>and</w:t>
      </w:r>
      <w:r w:rsidR="004021C3">
        <w:t xml:space="preserve"> </w:t>
      </w:r>
      <w:r w:rsidR="00145018">
        <w:t>(2) utilize</w:t>
      </w:r>
      <w:r w:rsidR="004021C3">
        <w:t xml:space="preserve"> a model </w:t>
      </w:r>
      <w:r w:rsidR="000D32E4">
        <w:t xml:space="preserve">with a high </w:t>
      </w:r>
      <w:r w:rsidR="004021C3">
        <w:t xml:space="preserve">degree of </w:t>
      </w:r>
      <w:r w:rsidR="000D32E4">
        <w:t xml:space="preserve">model </w:t>
      </w:r>
      <w:r w:rsidR="004021C3">
        <w:t>accuracy and detail</w:t>
      </w:r>
      <w:r w:rsidR="000D32E4">
        <w:t xml:space="preserve"> compared to previous approaches</w:t>
      </w:r>
      <w:r w:rsidR="004021C3">
        <w:t xml:space="preserve">. </w:t>
      </w:r>
      <w:r w:rsidR="00145018">
        <w:t>In order to satisfy requirement (1), structural as well as logical reconfigurations are possible on a machine and system level.</w:t>
      </w:r>
      <w:r w:rsidR="00266AAF">
        <w:t xml:space="preserve"> The selection of decision variables of the optimization problem is thereby based on a real-world testbed for the approach, as shown in </w:t>
      </w:r>
      <w:sdt>
        <w:sdtPr>
          <w:alias w:val="To edit, see citavi.com/edit"/>
          <w:tag w:val="CitaviPlaceholder#0510ec2b-e89b-4686-a4a5-6380074f6d30"/>
          <w:id w:val="947964075"/>
          <w:placeholder>
            <w:docPart w:val="DefaultPlaceholder_-1854013440"/>
          </w:placeholder>
        </w:sdtPr>
        <w:sdtContent>
          <w:r w:rsidR="00D223E2">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OTY1NjFiLWQ0ZjAtNDk3Mi05ZjA5LTc1Y2FmMTZiZTVhOSIsIlJhbmdlTGVuZ3RoIjo0LCJSZWZlcmVuY2VJZCI6ImYyYjc1MzY5LWQ3NzgtNDg0OC04M2RlLTI4ZjVjN2I1ZGYw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wOS9DT0FTRS4yMDE2Ljc3NDM0NzciLCJVcmlTdHJpbmciOiJodHRwczovL2RvaS5vcmcvMTAuMTEwOS9DT0FTRS4yMDE2Ljc3NDM0Nz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}</w:instrText>
          </w:r>
          <w:r w:rsidR="00D223E2">
            <w:fldChar w:fldCharType="separate"/>
          </w:r>
          <w:r w:rsidR="00D223E2">
            <w:t>[15]</w:t>
          </w:r>
          <w:r w:rsidR="00D223E2">
            <w:fldChar w:fldCharType="end"/>
          </w:r>
        </w:sdtContent>
      </w:sdt>
      <w:r w:rsidR="00266AAF">
        <w:t>.</w:t>
      </w:r>
      <w:r w:rsidR="00145018">
        <w:t xml:space="preserve"> </w:t>
      </w:r>
      <w:commentRangeStart w:id="4"/>
      <w:commentRangeStart w:id="5"/>
      <w:commentRangeStart w:id="6"/>
      <w:r w:rsidR="00145018">
        <w:t>Requirement (2)</w:t>
      </w:r>
      <w:r w:rsidR="000D32E4">
        <w:t xml:space="preserve"> considering model accuracy and detail</w:t>
      </w:r>
      <w:r w:rsidR="00145018">
        <w:t xml:space="preserve"> is met by using</w:t>
      </w:r>
      <w:r w:rsidR="003F22DF">
        <w:t xml:space="preserve"> discrete-event simulation (DES) </w:t>
      </w:r>
      <w:r w:rsidR="00145018">
        <w:t>as a</w:t>
      </w:r>
      <w:r w:rsidR="003F22DF">
        <w:t xml:space="preserve"> model</w:t>
      </w:r>
      <w:r w:rsidR="00145018">
        <w:t xml:space="preserve"> of the RMS</w:t>
      </w:r>
      <w:r w:rsidR="000D32E4">
        <w:t xml:space="preserve"> </w:t>
      </w:r>
      <w:sdt>
        <w:sdtPr>
          <w:alias w:val="To edit, see citavi.com/edit"/>
          <w:tag w:val="CitaviPlaceholder#ed848486-0b99-49bc-bfa3-4d1863c8d790"/>
          <w:id w:val="82811345"/>
          <w:placeholder>
            <w:docPart w:val="DefaultPlaceholder_-1854013440"/>
          </w:placeholder>
        </w:sdtPr>
        <w:sdtContent>
          <w:r w:rsidR="00E87CB5">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NWYyN2ZkLTVkMmMtNGM3MC05NzhkLTRkYmYzZWE4ZWRkZSIsIlJhbmdlU3RhcnQiOjMsIlJhbmdlTGVuZ3RoIjo0LCJSZWZlcmVuY2VJZCI6IjFmYjk5OTRjLWQ0YWYtNDE1Ni1hMDRiLWIyYTA0NDkxOGE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QmVocmVuZHRcXEFwcERhdGFcXExvY2FsXFxUZW1wXFx5MXUwdjQyZy5qcGciLCJVcmlTdHJpbmciOiIxZmI5OTk0Yy1kNGFmLTQxNTYtYTA0Yi1iMmEwNDQ5MThhMG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1RITVMuMjAxNi4yNTk2MDk5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EwOS9USE1TLjIwMTYuMjU5NjA5OSIsIlVyaVN0cmluZyI6Imh0dHBzOi8vZG9pLm9yZy8xMC4xMTA5L1RITVMuMjAxNi4yNTk2MDk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1dTQy4xOTk0LjcxNzQ3NSIsIkVkaXRvcnMiOltdLCJFdmFsdWF0aW9uQ29tcGxleGl0eSI6MCwiRXZhbHVhdGlvblNvdXJjZVRleHRGb3JtYXQiOjAsIkdyb3VwcyI6W10sIkhhc0xhYmVsMSI6ZmFsc2UsIkhhc0xhYmVsMiI6ZmFsc2UsIktleXdvcmRzIjpbXS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pZWVleHBsb3JlLmllZWUub3JnL2RvY3VtZW50LzcxNzQ3NS8iLCJVcmlTdHJpbmciOiJodHRwOi8vaWVlZXhwbG9yZS5pZWVlLm9yZy9kb2N1bWVudC83MTc0NzUv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}</w:instrText>
          </w:r>
          <w:r w:rsidR="00E87CB5">
            <w:fldChar w:fldCharType="separate"/>
          </w:r>
          <w:r w:rsidR="00D223E2">
            <w:t>[16–18]</w:t>
          </w:r>
          <w:r w:rsidR="00E87CB5">
            <w:fldChar w:fldCharType="end"/>
          </w:r>
        </w:sdtContent>
      </w:sdt>
      <w:r w:rsidR="003F22DF">
        <w:t>.</w:t>
      </w:r>
      <w:r w:rsidR="000D32E4">
        <w:t xml:space="preserve"> </w:t>
      </w:r>
      <w:r w:rsidR="002A5C31">
        <w:t xml:space="preserve"> </w:t>
      </w:r>
      <w:commentRangeEnd w:id="4"/>
      <w:r w:rsidR="00E37BA8">
        <w:rPr>
          <w:rStyle w:val="Kommentarzeichen"/>
        </w:rPr>
        <w:commentReference w:id="4"/>
      </w:r>
      <w:commentRangeEnd w:id="5"/>
      <w:r w:rsidR="000F5DF1">
        <w:rPr>
          <w:rStyle w:val="Kommentarzeichen"/>
        </w:rPr>
        <w:commentReference w:id="5"/>
      </w:r>
      <w:commentRangeEnd w:id="6"/>
      <w:r w:rsidR="00740EE5">
        <w:rPr>
          <w:rStyle w:val="Kommentarzeichen"/>
        </w:rPr>
        <w:commentReference w:id="6"/>
      </w:r>
      <w:r w:rsidR="00145018">
        <w:t>DES</w:t>
      </w:r>
      <w:r w:rsidR="00A93081">
        <w:t xml:space="preserve"> are generally applicable in the manufacturing domain and allow specific modelling enhancement, such as extending a material flow simulations with </w:t>
      </w:r>
      <w:r w:rsidR="00145018">
        <w:t>consideration of machine failures and repair</w:t>
      </w:r>
      <w:r w:rsidR="000D32E4">
        <w:t xml:space="preserve"> </w:t>
      </w:r>
      <w:sdt>
        <w:sdtPr>
          <w:alias w:val="To edit, see citavi.com/edit"/>
          <w:tag w:val="CitaviPlaceholder#0dd26002-9df4-4692-b24d-9885c0e9d0c3"/>
          <w:id w:val="-1519231521"/>
          <w:placeholder>
            <w:docPart w:val="DefaultPlaceholder_-1854013440"/>
          </w:placeholder>
        </w:sdtPr>
        <w:sdtContent>
          <w:r w:rsidR="000D32E4">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DYzZWRmLTU5MGQtNDUzYS05MDYzLTFjNjM0NmM3YzM5ZCIsIlJhbmdlTGVuZ3RoIjo0LCJSZWZlcmVuY2VJZCI6IjU5MTAwMDY2LTA5YWUtNDRkMy05ZjgyLWE3MDJjYjI5MjF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TYvai5qbXN5LjIwMjIuMDcuMDE2IiwiVXJpU3RyaW5nIjoiaHR0cHM6Ly9kb2kub3JnLzEwLjEwMTYvai5qbXN5LjIwMjIuMDcuMDE2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QmVocmVuZHQiLCJDcmVhdGVkT24iOiIyMDIyLTEwLTIzVDEyOjI1OjI5IiwiTW9kaWZpZWRCeSI6Il9TZWJhc3RpYW4gQmVocmVuZHQiLCJJZCI6IjY0ZjliMzVmLTMyMmItNDNmZS1iMGNmLTFkYjU5ZGQ3NmI3ZSIsIk1vZGlmaWVkT24iOiIyMDIyLTEwLTIzVDEyOjI1OjI5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aHR0cHM6Ly93d3cuc2NpZW5jZWRpcmVjdC5jb20vc2NpZW5jZS9hcnRpY2xlL3BpaS9zMDI3ODYxMjUyMjAwMTI4NSIsIlVyaVN0cmluZyI6Imh0dHBzOi8vd3d3LnNjaWVuY2VkaXJlY3QuY29tL3NjaWVuY2UvYXJ0aWNsZS9waWkvczAyNzg2MTI1MjIwMDEyODU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}</w:instrText>
          </w:r>
          <w:r w:rsidR="000D32E4">
            <w:fldChar w:fldCharType="separate"/>
          </w:r>
          <w:r w:rsidR="00D223E2">
            <w:t>[19]</w:t>
          </w:r>
          <w:r w:rsidR="000D32E4">
            <w:fldChar w:fldCharType="end"/>
          </w:r>
        </w:sdtContent>
      </w:sdt>
      <w:r w:rsidR="00145018">
        <w:t xml:space="preserve">, </w:t>
      </w:r>
      <w:r w:rsidR="00A93081">
        <w:t xml:space="preserve">activity based costing </w:t>
      </w:r>
      <w:sdt>
        <w:sdtPr>
          <w:alias w:val="To edit, see citavi.com/edit"/>
          <w:tag w:val="CitaviPlaceholder#ac71f867-609c-42e1-af6e-c8fbcea70acb"/>
          <w:id w:val="-2054383132"/>
          <w:placeholder>
            <w:docPart w:val="DefaultPlaceholder_-1854013440"/>
          </w:placeholder>
        </w:sdtPr>
        <w:sdtContent>
          <w:r w:rsidR="00A93081">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E5NjJmLTBlNmEtNGM1Zi05ZTMzLWMzOTNmMzk2MTcxZCIsIlJhbmdlTGVuZ3RoIjo0LCJSZWZlcmVuY2VJZCI6IjExZTEyYmVjLWNiMDYtNDdjMS05MGJhLWYzMWZlYmRmMTYz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1MwOTI1LTUyNzMoOTgpMDAyMDQtNyIsIlVyaVN0cmluZyI6Imh0dHBzOi8vZG9pLm9yZy8xMC4xMDE2L1MwOTI1LTUyNzMoOTgpMDAyMDQtN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}</w:instrText>
          </w:r>
          <w:r w:rsidR="00A93081">
            <w:fldChar w:fldCharType="separate"/>
          </w:r>
          <w:r w:rsidR="00D223E2">
            <w:t>[20]</w:t>
          </w:r>
          <w:r w:rsidR="00A93081">
            <w:fldChar w:fldCharType="end"/>
          </w:r>
        </w:sdtContent>
      </w:sdt>
      <w:r w:rsidR="00A93081">
        <w:t xml:space="preserve"> or energy consumption of production processes </w:t>
      </w:r>
      <w:sdt>
        <w:sdtPr>
          <w:alias w:val="To edit, see citavi.com/edit"/>
          <w:tag w:val="CitaviPlaceholder#50d9c24c-9e7c-4b4b-b785-45d68082ddd2"/>
          <w:id w:val="364639317"/>
          <w:placeholder>
            <w:docPart w:val="DefaultPlaceholder_-1854013440"/>
          </w:placeholder>
        </w:sdtPr>
        <w:sdtContent>
          <w:r w:rsidR="00A93081">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ZGM4NjEwLTIzMzUtNDdiMy1hNGM5LTIxNjA5YzY3ZmIwZSIsIlJhbmdlTGVuZ3RoIjo0LCJSZWZlcmVuY2VJZCI6IjMyZWVhNjQ2LTk0YWUtNDY0YS1iYThkLTFlMjIyOThhNDI4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HJvY2lyLjIwMTQuMDEuMDg4IiwiVXJpU3RyaW5nIjoiaHR0cHM6Ly9kb2kub3JnLzEwLjEwMTYvai5wcm9jaXIuMjAxNC4wMS4wODg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}</w:instrText>
          </w:r>
          <w:r w:rsidR="00A93081">
            <w:fldChar w:fldCharType="separate"/>
          </w:r>
          <w:r w:rsidR="00D223E2">
            <w:t>[21]</w:t>
          </w:r>
          <w:r w:rsidR="00A93081">
            <w:fldChar w:fldCharType="end"/>
          </w:r>
        </w:sdtContent>
      </w:sdt>
      <w:r w:rsidR="00A93081">
        <w:t xml:space="preserve">. Considering the combinatorial complexity of the reconfiguration of a manufacturing system, </w:t>
      </w:r>
      <w:r w:rsidR="003623C0">
        <w:t xml:space="preserve">global </w:t>
      </w:r>
      <w:r w:rsidR="004021C3">
        <w:t>optimization methods, such as meta-heuristics,</w:t>
      </w:r>
      <w:r w:rsidR="00A93081">
        <w:t xml:space="preserve"> are</w:t>
      </w:r>
      <w:r w:rsidR="003623C0">
        <w:t xml:space="preserve"> advisable </w:t>
      </w:r>
      <w:sdt>
        <w:sdtPr>
          <w:alias w:val="To edit, see citavi.com/edit"/>
          <w:tag w:val="CitaviPlaceholder#e0ccf64f-5579-45bf-a021-82099e90769e"/>
          <w:id w:val="-1270467160"/>
          <w:placeholder>
            <w:docPart w:val="DefaultPlaceholder_-1854013440"/>
          </w:placeholder>
        </w:sdtPr>
        <w:sdtContent>
          <w:r w:rsidR="003623C0">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ZjA3MDc4LTM4M2YtNGNlMy1hYTEzLTQ3NjI0MGE4NmRjOCIsIlJhbmdlU3RhcnQiOjMsIlJhbmdlTGVuZ3RoIjo0LCJSZWZlcmVuY2VJZCI6ImQxMzAwNzI3LWVmYzMtNGEyNC05ZDQzLTU3NzIxMDU1NmQx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aWVlZXhwbG9yZS5pZWVlLm9yZy9kb2N1bWVudC8xMTcyODY2LyIsIlVyaVN0cmluZyI6Imh0dHA6Ly9pZWVleHBsb3JlLmllZWUub3JnL2RvY3VtZW50LzExNzI4NjY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}</w:instrText>
          </w:r>
          <w:r w:rsidR="003623C0">
            <w:fldChar w:fldCharType="separate"/>
          </w:r>
          <w:r w:rsidR="00D223E2">
            <w:t>[22,23]</w:t>
          </w:r>
          <w:r w:rsidR="003623C0">
            <w:fldChar w:fldCharType="end"/>
          </w:r>
        </w:sdtContent>
      </w:sdt>
      <w:r w:rsidR="004021C3">
        <w:t xml:space="preserve">. </w:t>
      </w:r>
      <w:r w:rsidR="003623C0">
        <w:t>This is based on the</w:t>
      </w:r>
      <w:r w:rsidR="004021C3">
        <w:t xml:space="preserve"> general applicability, simplicity and good behaviour </w:t>
      </w:r>
      <w:r w:rsidR="003623C0">
        <w:t xml:space="preserve">of meta-heuristics </w:t>
      </w:r>
      <w:r w:rsidR="004021C3">
        <w:t>concerning global optimization in large and discrete search spaces</w:t>
      </w:r>
      <w:r w:rsidR="000D32E4">
        <w:t xml:space="preserve"> </w:t>
      </w:r>
      <w:sdt>
        <w:sdtPr>
          <w:alias w:val="To edit, see citavi.com/edit"/>
          <w:tag w:val="CitaviPlaceholder#0f7b0397-dd62-4dc6-9d26-908da8e570e6"/>
          <w:id w:val="821547183"/>
          <w:placeholder>
            <w:docPart w:val="DefaultPlaceholder_-1854013440"/>
          </w:placeholder>
        </w:sdtPr>
        <w:sdtContent>
          <w:r w:rsidR="008842D6">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TFhNDRhLTliODItNGI2MC04NWNjLTY1MDU4MjI5ODQ1NCIsIlJhbmdlTGVuZ3RoIjo0LCJSZWZlcmVuY2VJZCI6ImM3MzgwZjg3LTE2MzktNGY3My1iZDMyLWUyMTM5NGFjMDU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Gluay5zcHJpbmdlci5jb20vY2hhcHRlci8xMC4xMDA3Lzk3OC0zLTAzMC03MDU2Ni00XzY3IiwiVXJpU3RyaW5nIjoiaHR0cHM6Ly9saW5rLnNwcmluZ2VyLmNvbS9jaGFwdGVyLzEwLjEwMDcvOTc4LTMtMDMwLTcwNTY2LTRfNj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CZWhyZW5kdCIsIkNyZWF0ZWRPbiI6IjIwMjItMTAtMjNUMTI6Mjk6NDIiLCJNb2RpZmllZEJ5IjoiX1NlYmFzdGlhbiBCZWhyZW5kdCIsIklkIjoiMzljNzRjZGYtYjE5ZC00MzE2LWFmNGQtMjk1YzhjNGNiMzMxIiwiTW9kaWZpZWRPbiI6IjIwMjItMTAtMjNUMTI6Mjk6NDI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zLTAzMC03MDU2Ni00XzY3IiwiVXJpU3RyaW5nIjoiaHR0cHM6Ly9kb2kub3JnLzEwLjEwMDcvOTc4LTMtMDMwLTcwNTY2LTRfNjc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wNy85NzgtMy0wMzAtNzA1NjYtNCIsIlVyaVN0cmluZyI6Imh0dHBzOi8vZG9pLm9yZy8xMC4xMDA3Lzk3OC0zLTAzMC03MDU2Ni00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}</w:instrText>
          </w:r>
          <w:r w:rsidR="008842D6">
            <w:fldChar w:fldCharType="separate"/>
          </w:r>
          <w:r w:rsidR="00D223E2">
            <w:t>[14]</w:t>
          </w:r>
          <w:r w:rsidR="008842D6">
            <w:fldChar w:fldCharType="end"/>
          </w:r>
        </w:sdtContent>
      </w:sdt>
      <w:r w:rsidR="004021C3">
        <w:t xml:space="preserve">. </w:t>
      </w:r>
      <w:r w:rsidR="00EC06AC">
        <w:t>Therefore, this paper aims</w:t>
      </w:r>
      <w:r w:rsidR="002C716B">
        <w:t xml:space="preserve"> to investigate the suitability of simulation-based optimization with meta-heuristics for manufacturing system reconfiguration planning</w:t>
      </w:r>
      <w:r w:rsidR="00EC06AC">
        <w:t xml:space="preserve"> by</w:t>
      </w:r>
      <w:r w:rsidR="002C716B">
        <w:t xml:space="preserve"> assess</w:t>
      </w:r>
      <w:r w:rsidR="00EC06AC">
        <w:t>ing</w:t>
      </w:r>
      <w:r w:rsidR="002C716B">
        <w:t xml:space="preserve"> and compar</w:t>
      </w:r>
      <w:r w:rsidR="00EC06AC">
        <w:t xml:space="preserve">ing </w:t>
      </w:r>
      <w:r w:rsidR="002C716B">
        <w:t>the performance of three distinct meta-heuristics</w:t>
      </w:r>
      <w:r w:rsidR="00EC06AC">
        <w:t>: evolutionar</w:t>
      </w:r>
      <w:r w:rsidR="00247FB6">
        <w:t>y</w:t>
      </w:r>
      <w:r w:rsidR="00EC06AC">
        <w:t xml:space="preserve"> algorithms, simulated annealing and tabu search</w:t>
      </w:r>
      <w:r w:rsidR="002C716B">
        <w:t>.</w:t>
      </w:r>
      <w:r w:rsidR="00EC06AC">
        <w:t xml:space="preserve"> The paper is structured as followed: the optimization problem and the used meta-heuristics </w:t>
      </w:r>
      <w:r w:rsidR="002A5C31">
        <w:t xml:space="preserve">are described </w:t>
      </w:r>
      <w:r w:rsidR="00EC06AC">
        <w:t xml:space="preserve">in chapter 2. Chapter 3 shows and explains the results of the experiments which are subsequently discussed </w:t>
      </w:r>
      <w:r w:rsidR="002A5C31">
        <w:t xml:space="preserve">in </w:t>
      </w:r>
      <w:r w:rsidR="00EC06AC">
        <w:t>chapter 4. Lastly, the paper conclude</w:t>
      </w:r>
      <w:r w:rsidR="00D7328C">
        <w:t>s</w:t>
      </w:r>
      <w:r w:rsidR="00EC06AC">
        <w:t xml:space="preserve"> with a summary and an outlook in chapter 5. </w:t>
      </w:r>
    </w:p>
    <w:p w14:paraId="5F614C5F" w14:textId="47864F5B" w:rsidR="00CD2DF9" w:rsidRDefault="00CD2DF9" w:rsidP="00CD2DF9">
      <w:pPr>
        <w:pStyle w:val="CPSLberschrift1"/>
      </w:pPr>
      <w:r>
        <w:t>Methods</w:t>
      </w:r>
    </w:p>
    <w:p w14:paraId="284DA7C3" w14:textId="30C1ED05" w:rsidR="00391A57" w:rsidRDefault="0067213D" w:rsidP="00921FBA">
      <w:pPr>
        <w:pStyle w:val="CPSLberschrift11"/>
      </w:pPr>
      <w:r>
        <w:t xml:space="preserve">Optimization Problem Description </w:t>
      </w:r>
    </w:p>
    <w:p w14:paraId="515CAD84" w14:textId="57C814E9" w:rsidR="00DA68C1" w:rsidRDefault="005C3D03" w:rsidP="000833AB">
      <w:pPr>
        <w:rPr>
          <w:rFonts w:eastAsiaTheme="minorEastAsia"/>
          <w:lang w:eastAsia="de-DE"/>
        </w:rPr>
      </w:pPr>
      <w:r>
        <w:t xml:space="preserve">The description of the optimization problem is oriented </w:t>
      </w:r>
      <w:r w:rsidR="00F34D70">
        <w:t xml:space="preserve">towards </w:t>
      </w:r>
      <w:r>
        <w:t>the description of a complex job-shop scheduling problem</w:t>
      </w:r>
      <w:r w:rsidR="004F49F7">
        <w:t xml:space="preserve"> </w:t>
      </w:r>
      <w:sdt>
        <w:sdtPr>
          <w:alias w:val="To edit, see citavi.com/edit"/>
          <w:tag w:val="CitaviPlaceholder#9ffd7cce-192d-4f89-ab35-afe30163b409"/>
          <w:id w:val="204380611"/>
          <w:placeholder>
            <w:docPart w:val="DefaultPlaceholder_-1854013440"/>
          </w:placeholder>
        </w:sdtPr>
        <w:sdtContent>
          <w:r w:rsidR="004F49F7">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OGZkYzk4LTUwNDAtNGZmMi1iOTJkLWNhNjNkZmRkYWIwYSIsIlJhbmdlTGVuZ3RoIjo0LCJSZWZlcmVuY2VJZCI6ImVhOGU0NTU1LTRhNjQtNDhmMS04ODc5LTc1YjkxMWI3MTdk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EJlaHJlbmR0XFxBcHBEYXRhXFxMb2NhbFxcVGVtcFxcaGhqaXh0a2suanBnIiwiVXJpU3RyaW5nIjoiZWE4ZTQ1NTUtNGE2NC00OGYxLTg4NzktNzViOTExYjcxN2Ri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xMS9pdG9yLjEyMTk5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pdG9yLjEyMTk5IiwiVXJpU3RyaW5nIjoiaHR0cHM6Ly9kb2kub3JnLzEwLjExMTEvaXRvci4xMjE5O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}</w:instrText>
          </w:r>
          <w:r w:rsidR="004F49F7">
            <w:fldChar w:fldCharType="separate"/>
          </w:r>
          <w:r w:rsidR="00D223E2">
            <w:t>[24]</w:t>
          </w:r>
          <w:r w:rsidR="004F49F7">
            <w:fldChar w:fldCharType="end"/>
          </w:r>
        </w:sdtContent>
      </w:sdt>
      <w:r w:rsidR="004F49F7">
        <w:t xml:space="preserve"> and the formalization of RMS </w:t>
      </w:r>
      <w:sdt>
        <w:sdtPr>
          <w:alias w:val="To edit, see citavi.com/edit"/>
          <w:tag w:val="CitaviPlaceholder#7cfd7902-cb6f-4d64-848a-cb267c6ed106"/>
          <w:id w:val="-1266226858"/>
          <w:placeholder>
            <w:docPart w:val="DefaultPlaceholder_-1854013440"/>
          </w:placeholder>
        </w:sdtPr>
        <w:sdtContent>
          <w:r w:rsidR="004F49F7">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ZTM2MjEzLTdhMTAtNDQ5OC1hOWJiLTQ5MTdlYWFiNjVmNSIsIlJhbmdlTGVuZ3RoIjo0LCJSZWZlcmVuY2VJZCI6ImQ5MWIyNDE0LTI3NDYtNDg5Zi1hMDJhLTMyNzRmYWJjYmQ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DcvczEwNjk2LTAwNy05MDIwLXgiLCJVcmlTdHJpbmciOiJodHRwczovL2RvaS5vcmcvMTAuMTAwNy9zMTA2OTYtMDA3LTkwMjAte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}</w:instrText>
          </w:r>
          <w:r w:rsidR="004F49F7">
            <w:fldChar w:fldCharType="separate"/>
          </w:r>
          <w:r w:rsidR="00D223E2">
            <w:t>[12]</w:t>
          </w:r>
          <w:r w:rsidR="004F49F7">
            <w:fldChar w:fldCharType="end"/>
          </w:r>
        </w:sdtContent>
      </w:sdt>
      <w:r w:rsidR="004F49F7">
        <w:t xml:space="preserve">. </w:t>
      </w:r>
      <w:r>
        <w:t>There</w:t>
      </w:r>
      <w:r w:rsidR="00F34D70">
        <w:t xml:space="preserve"> is</w:t>
      </w:r>
      <w:r>
        <w:t xml:space="preserve"> a </w:t>
      </w:r>
      <w:r w:rsidR="00DF187D">
        <w:t>set</w:t>
      </w:r>
      <w:r>
        <w:t xml:space="preserve"> of </w:t>
      </w:r>
      <m:oMath>
        <m:r>
          <w:rPr>
            <w:rFonts w:ascii="Cambria Math" w:hAnsi="Cambria Math"/>
          </w:rPr>
          <m:t>n</m:t>
        </m:r>
      </m:oMath>
      <w:r w:rsidR="00DF187D">
        <w:t xml:space="preserve"> </w:t>
      </w:r>
      <w:r w:rsidRPr="00E964ED">
        <w:t xml:space="preserve">jobs </w:t>
      </w:r>
      <m:oMath>
        <m:r>
          <w:rPr>
            <w:rFonts w:ascii="Cambria Math" w:hAnsi="Cambria Math"/>
            <w:lang w:val="en-US" w:eastAsia="de-DE"/>
          </w:rPr>
          <m:t>J=</m:t>
        </m:r>
        <m:sSub>
          <m:sSubPr>
            <m:ctrlPr>
              <w:rPr>
                <w:rFonts w:ascii="Cambria Math" w:hAnsi="Cambria Math"/>
                <w:i/>
                <w:lang w:eastAsia="de-DE"/>
              </w:rPr>
            </m:ctrlPr>
          </m:sSubPr>
          <m:e>
            <m:r>
              <w:rPr>
                <w:rFonts w:ascii="Cambria Math" w:hAnsi="Cambria Math"/>
                <w:lang w:eastAsia="de-DE"/>
              </w:rPr>
              <m:t>{J</m:t>
            </m:r>
          </m:e>
          <m:sub>
            <m:r>
              <w:rPr>
                <w:rFonts w:ascii="Cambria Math" w:hAnsi="Cambria Math"/>
                <w:lang w:eastAsia="de-DE"/>
              </w:rPr>
              <m:t>1</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J</m:t>
            </m:r>
          </m:e>
          <m:sub>
            <m:r>
              <w:rPr>
                <w:rFonts w:ascii="Cambria Math" w:hAnsi="Cambria Math"/>
                <w:lang w:eastAsia="de-DE"/>
              </w:rPr>
              <m:t>2</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J</m:t>
            </m:r>
          </m:e>
          <m:sub>
            <m:r>
              <w:rPr>
                <w:rFonts w:ascii="Cambria Math" w:hAnsi="Cambria Math"/>
                <w:lang w:eastAsia="de-DE"/>
              </w:rPr>
              <m:t>n</m:t>
            </m:r>
          </m:sub>
        </m:sSub>
      </m:oMath>
      <w:r w:rsidR="00A17F4D">
        <w:rPr>
          <w:rFonts w:eastAsiaTheme="minorEastAsia"/>
          <w:lang w:eastAsia="de-DE"/>
        </w:rPr>
        <w:t>}</w:t>
      </w:r>
      <w:r w:rsidR="00F34D70" w:rsidRPr="00E964ED">
        <w:rPr>
          <w:rFonts w:eastAsiaTheme="minorEastAsia"/>
          <w:lang w:val="en-US" w:eastAsia="de-DE"/>
        </w:rPr>
        <w:t>, that</w:t>
      </w:r>
      <w:r w:rsidR="00921FBA" w:rsidRPr="00687D1D">
        <w:rPr>
          <w:lang w:eastAsia="de-DE"/>
        </w:rPr>
        <w:t xml:space="preserve"> </w:t>
      </w:r>
      <w:r>
        <w:rPr>
          <w:lang w:eastAsia="de-DE"/>
        </w:rPr>
        <w:lastRenderedPageBreak/>
        <w:t>need to be processed</w:t>
      </w:r>
      <w:r w:rsidR="00DF187D">
        <w:rPr>
          <w:lang w:eastAsia="de-DE"/>
        </w:rPr>
        <w:t xml:space="preserve"> on </w:t>
      </w:r>
      <m:oMath>
        <m:r>
          <w:rPr>
            <w:rFonts w:ascii="Cambria Math" w:hAnsi="Cambria Math"/>
            <w:lang w:eastAsia="de-DE"/>
          </w:rPr>
          <m:t>m</m:t>
        </m:r>
      </m:oMath>
      <w:r w:rsidR="00DF187D">
        <w:rPr>
          <w:lang w:eastAsia="de-DE"/>
        </w:rPr>
        <w:t xml:space="preserve"> </w:t>
      </w:r>
      <w:r w:rsidR="00B54972">
        <w:rPr>
          <w:lang w:eastAsia="de-DE"/>
        </w:rPr>
        <w:t>resources</w:t>
      </w:r>
      <w:r w:rsidR="00DF187D">
        <w:rPr>
          <w:lang w:eastAsia="de-DE"/>
        </w:rPr>
        <w:t xml:space="preserve">, where the set of </w:t>
      </w:r>
      <m:oMath>
        <m:r>
          <w:rPr>
            <w:rFonts w:ascii="Cambria Math" w:hAnsi="Cambria Math"/>
            <w:lang w:eastAsia="de-DE"/>
          </w:rPr>
          <m:t>m</m:t>
        </m:r>
      </m:oMath>
      <w:r w:rsidR="00DF187D">
        <w:rPr>
          <w:lang w:eastAsia="de-DE"/>
        </w:rPr>
        <w:t xml:space="preserve"> resources is </w:t>
      </w:r>
      <m:oMath>
        <m:r>
          <w:rPr>
            <w:rFonts w:ascii="Cambria Math" w:hAnsi="Cambria Math"/>
            <w:lang w:eastAsia="de-DE"/>
          </w:rPr>
          <m:t>R=</m:t>
        </m:r>
        <m:sSub>
          <m:sSubPr>
            <m:ctrlPr>
              <w:rPr>
                <w:rFonts w:ascii="Cambria Math" w:hAnsi="Cambria Math"/>
                <w:i/>
                <w:lang w:eastAsia="de-DE"/>
              </w:rPr>
            </m:ctrlPr>
          </m:sSubPr>
          <m:e>
            <m:r>
              <w:rPr>
                <w:rFonts w:ascii="Cambria Math" w:hAnsi="Cambria Math"/>
                <w:lang w:eastAsia="de-DE"/>
              </w:rPr>
              <m:t>{R</m:t>
            </m:r>
          </m:e>
          <m:sub>
            <m:r>
              <w:rPr>
                <w:rFonts w:ascii="Cambria Math" w:hAnsi="Cambria Math"/>
                <w:lang w:eastAsia="de-DE"/>
              </w:rPr>
              <m:t>1</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R</m:t>
            </m:r>
          </m:e>
          <m:sub>
            <m:r>
              <w:rPr>
                <w:rFonts w:ascii="Cambria Math" w:hAnsi="Cambria Math"/>
                <w:lang w:eastAsia="de-DE"/>
              </w:rPr>
              <m:t>2</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R</m:t>
            </m:r>
          </m:e>
          <m:sub>
            <m:r>
              <w:rPr>
                <w:rFonts w:ascii="Cambria Math" w:hAnsi="Cambria Math"/>
                <w:lang w:eastAsia="de-DE"/>
              </w:rPr>
              <m:t>m</m:t>
            </m:r>
          </m:sub>
        </m:sSub>
        <m:r>
          <w:rPr>
            <w:rFonts w:ascii="Cambria Math" w:hAnsi="Cambria Math"/>
            <w:lang w:eastAsia="de-DE"/>
          </w:rPr>
          <m:t>}</m:t>
        </m:r>
      </m:oMath>
      <w:r w:rsidR="00DF187D">
        <w:rPr>
          <w:rFonts w:eastAsiaTheme="minorEastAsia"/>
          <w:lang w:eastAsia="de-DE"/>
        </w:rPr>
        <w:t xml:space="preserve">. </w:t>
      </w:r>
      <w:r w:rsidR="004730A3">
        <w:rPr>
          <w:rFonts w:eastAsiaTheme="minorEastAsia"/>
          <w:lang w:eastAsia="de-DE"/>
        </w:rPr>
        <w:t>Each job</w:t>
      </w:r>
      <w:r w:rsidR="0037128C">
        <w:rPr>
          <w:rFonts w:eastAsiaTheme="minorEastAsia"/>
          <w:lang w:eastAsia="de-DE"/>
        </w:rPr>
        <w:t xml:space="preserve"> </w:t>
      </w:r>
      <m:oMath>
        <m:sSub>
          <m:sSubPr>
            <m:ctrlPr>
              <w:rPr>
                <w:rFonts w:ascii="Cambria Math" w:hAnsi="Cambria Math"/>
                <w:i/>
                <w:lang w:eastAsia="de-DE"/>
              </w:rPr>
            </m:ctrlPr>
          </m:sSubPr>
          <m:e>
            <m:r>
              <w:rPr>
                <w:rFonts w:ascii="Cambria Math" w:hAnsi="Cambria Math"/>
                <w:lang w:eastAsia="de-DE"/>
              </w:rPr>
              <m:t>J</m:t>
            </m:r>
          </m:e>
          <m:sub>
            <m:r>
              <w:rPr>
                <w:rFonts w:ascii="Cambria Math" w:hAnsi="Cambria Math"/>
                <w:lang w:eastAsia="de-DE"/>
              </w:rPr>
              <m:t>j</m:t>
            </m:r>
          </m:sub>
        </m:sSub>
      </m:oMath>
      <w:r w:rsidR="004730A3">
        <w:rPr>
          <w:rFonts w:eastAsiaTheme="minorEastAsia"/>
          <w:lang w:eastAsia="de-DE"/>
        </w:rPr>
        <w:t xml:space="preserve"> consists thereby of a sequence of </w:t>
      </w:r>
      <m:oMath>
        <m:sSub>
          <m:sSubPr>
            <m:ctrlPr>
              <w:rPr>
                <w:rFonts w:ascii="Cambria Math" w:eastAsiaTheme="minorEastAsia" w:hAnsi="Cambria Math"/>
                <w:i/>
                <w:lang w:eastAsia="de-DE"/>
              </w:rPr>
            </m:ctrlPr>
          </m:sSubPr>
          <m:e>
            <m:r>
              <w:rPr>
                <w:rFonts w:ascii="Cambria Math" w:eastAsiaTheme="minorEastAsia" w:hAnsi="Cambria Math"/>
                <w:lang w:eastAsia="de-DE"/>
              </w:rPr>
              <m:t>n</m:t>
            </m:r>
          </m:e>
          <m:sub>
            <m:r>
              <w:rPr>
                <w:rFonts w:ascii="Cambria Math" w:eastAsiaTheme="minorEastAsia" w:hAnsi="Cambria Math"/>
                <w:lang w:eastAsia="de-DE"/>
              </w:rPr>
              <m:t>j</m:t>
            </m:r>
          </m:sub>
        </m:sSub>
      </m:oMath>
      <w:r w:rsidR="00F8533E">
        <w:rPr>
          <w:rFonts w:eastAsiaTheme="minorEastAsia"/>
          <w:lang w:eastAsia="de-DE"/>
        </w:rPr>
        <w:t xml:space="preserve"> operations </w:t>
      </w:r>
      <m:oMath>
        <m:r>
          <w:rPr>
            <w:rFonts w:ascii="Cambria Math" w:eastAsiaTheme="minorEastAsia" w:hAnsi="Cambria Math"/>
            <w:lang w:eastAsia="de-DE"/>
          </w:rPr>
          <m:t>(</m:t>
        </m:r>
        <m:sSub>
          <m:sSubPr>
            <m:ctrlPr>
              <w:rPr>
                <w:rFonts w:ascii="Cambria Math" w:eastAsiaTheme="minorEastAsia" w:hAnsi="Cambria Math"/>
                <w:i/>
                <w:lang w:eastAsia="de-DE"/>
              </w:rPr>
            </m:ctrlPr>
          </m:sSubPr>
          <m:e>
            <m:r>
              <w:rPr>
                <w:rFonts w:ascii="Cambria Math" w:eastAsiaTheme="minorEastAsia" w:hAnsi="Cambria Math"/>
                <w:lang w:eastAsia="de-DE"/>
              </w:rPr>
              <m:t>O</m:t>
            </m:r>
          </m:e>
          <m:sub>
            <m:r>
              <w:rPr>
                <w:rFonts w:ascii="Cambria Math" w:eastAsiaTheme="minorEastAsia" w:hAnsi="Cambria Math"/>
                <w:lang w:eastAsia="de-DE"/>
              </w:rPr>
              <m:t>j, 1</m:t>
            </m:r>
          </m:sub>
        </m:sSub>
        <m:r>
          <w:rPr>
            <w:rFonts w:ascii="Cambria Math" w:eastAsiaTheme="minorEastAsia" w:hAnsi="Cambria Math"/>
            <w:lang w:eastAsia="de-DE"/>
          </w:rPr>
          <m:t xml:space="preserve">, </m:t>
        </m:r>
        <m:sSub>
          <m:sSubPr>
            <m:ctrlPr>
              <w:rPr>
                <w:rFonts w:ascii="Cambria Math" w:eastAsiaTheme="minorEastAsia" w:hAnsi="Cambria Math"/>
                <w:i/>
                <w:lang w:eastAsia="de-DE"/>
              </w:rPr>
            </m:ctrlPr>
          </m:sSubPr>
          <m:e>
            <m:r>
              <w:rPr>
                <w:rFonts w:ascii="Cambria Math" w:eastAsiaTheme="minorEastAsia" w:hAnsi="Cambria Math"/>
                <w:lang w:eastAsia="de-DE"/>
              </w:rPr>
              <m:t>O</m:t>
            </m:r>
          </m:e>
          <m:sub>
            <m:r>
              <w:rPr>
                <w:rFonts w:ascii="Cambria Math" w:eastAsiaTheme="minorEastAsia" w:hAnsi="Cambria Math"/>
                <w:lang w:eastAsia="de-DE"/>
              </w:rPr>
              <m:t>j, 2</m:t>
            </m:r>
          </m:sub>
        </m:sSub>
        <m:r>
          <w:rPr>
            <w:rFonts w:ascii="Cambria Math" w:eastAsiaTheme="minorEastAsia" w:hAnsi="Cambria Math"/>
            <w:lang w:eastAsia="de-DE"/>
          </w:rPr>
          <m:t xml:space="preserve">, …, </m:t>
        </m:r>
        <m:sSub>
          <m:sSubPr>
            <m:ctrlPr>
              <w:rPr>
                <w:rFonts w:ascii="Cambria Math" w:eastAsiaTheme="minorEastAsia" w:hAnsi="Cambria Math"/>
                <w:i/>
                <w:lang w:eastAsia="de-DE"/>
              </w:rPr>
            </m:ctrlPr>
          </m:sSubPr>
          <m:e>
            <m:r>
              <w:rPr>
                <w:rFonts w:ascii="Cambria Math" w:eastAsiaTheme="minorEastAsia" w:hAnsi="Cambria Math"/>
                <w:lang w:eastAsia="de-DE"/>
              </w:rPr>
              <m:t>O</m:t>
            </m:r>
          </m:e>
          <m:sub>
            <m:r>
              <w:rPr>
                <w:rFonts w:ascii="Cambria Math" w:eastAsiaTheme="minorEastAsia" w:hAnsi="Cambria Math"/>
                <w:lang w:eastAsia="de-DE"/>
              </w:rPr>
              <m:t xml:space="preserve">j, </m:t>
            </m:r>
            <m:sSub>
              <m:sSubPr>
                <m:ctrlPr>
                  <w:rPr>
                    <w:rFonts w:ascii="Cambria Math" w:eastAsiaTheme="minorEastAsia" w:hAnsi="Cambria Math"/>
                    <w:i/>
                    <w:lang w:eastAsia="de-DE"/>
                  </w:rPr>
                </m:ctrlPr>
              </m:sSubPr>
              <m:e>
                <m:r>
                  <w:rPr>
                    <w:rFonts w:ascii="Cambria Math" w:eastAsiaTheme="minorEastAsia" w:hAnsi="Cambria Math"/>
                    <w:lang w:eastAsia="de-DE"/>
                  </w:rPr>
                  <m:t>n</m:t>
                </m:r>
              </m:e>
              <m:sub>
                <m:r>
                  <w:rPr>
                    <w:rFonts w:ascii="Cambria Math" w:eastAsiaTheme="minorEastAsia" w:hAnsi="Cambria Math"/>
                    <w:lang w:eastAsia="de-DE"/>
                  </w:rPr>
                  <m:t>j</m:t>
                </m:r>
              </m:sub>
            </m:sSub>
          </m:sub>
        </m:sSub>
        <m:r>
          <w:rPr>
            <w:rFonts w:ascii="Cambria Math" w:eastAsiaTheme="minorEastAsia" w:hAnsi="Cambria Math"/>
            <w:lang w:eastAsia="de-DE"/>
          </w:rPr>
          <m:t>)</m:t>
        </m:r>
      </m:oMath>
      <w:r w:rsidR="0013439E">
        <w:rPr>
          <w:rFonts w:eastAsiaTheme="minorEastAsia"/>
          <w:lang w:eastAsia="de-DE"/>
        </w:rPr>
        <w:t xml:space="preserve">. The execution of </w:t>
      </w:r>
      <w:r w:rsidR="00B54972">
        <w:rPr>
          <w:rFonts w:eastAsiaTheme="minorEastAsia"/>
          <w:lang w:eastAsia="de-DE"/>
        </w:rPr>
        <w:t xml:space="preserve">each </w:t>
      </w:r>
      <w:r w:rsidR="0013439E">
        <w:rPr>
          <w:rFonts w:eastAsiaTheme="minorEastAsia"/>
          <w:lang w:eastAsia="de-DE"/>
        </w:rPr>
        <w:t xml:space="preserve">operation </w:t>
      </w:r>
      <m:oMath>
        <m:r>
          <w:rPr>
            <w:rFonts w:ascii="Cambria Math" w:eastAsiaTheme="minorEastAsia" w:hAnsi="Cambria Math"/>
            <w:lang w:eastAsia="de-DE"/>
          </w:rPr>
          <m:t>i</m:t>
        </m:r>
      </m:oMath>
      <w:r w:rsidR="0013439E">
        <w:rPr>
          <w:rFonts w:eastAsiaTheme="minorEastAsia"/>
          <w:lang w:eastAsia="de-DE"/>
        </w:rPr>
        <w:t xml:space="preserve"> of job </w:t>
      </w:r>
      <m:oMath>
        <m:r>
          <w:rPr>
            <w:rFonts w:ascii="Cambria Math" w:eastAsiaTheme="minorEastAsia" w:hAnsi="Cambria Math"/>
            <w:lang w:eastAsia="de-DE"/>
          </w:rPr>
          <m:t>j</m:t>
        </m:r>
      </m:oMath>
      <w:r w:rsidR="00B54972">
        <w:rPr>
          <w:rFonts w:eastAsiaTheme="minorEastAsia"/>
          <w:lang w:eastAsia="de-DE"/>
        </w:rPr>
        <w:t xml:space="preserve"> (</w:t>
      </w:r>
      <m:oMath>
        <m:sSub>
          <m:sSubPr>
            <m:ctrlPr>
              <w:rPr>
                <w:rFonts w:ascii="Cambria Math" w:eastAsiaTheme="minorEastAsia" w:hAnsi="Cambria Math"/>
                <w:i/>
                <w:lang w:eastAsia="de-DE"/>
              </w:rPr>
            </m:ctrlPr>
          </m:sSubPr>
          <m:e>
            <m:r>
              <w:rPr>
                <w:rFonts w:ascii="Cambria Math" w:eastAsiaTheme="minorEastAsia" w:hAnsi="Cambria Math"/>
                <w:lang w:eastAsia="de-DE"/>
              </w:rPr>
              <m:t>O</m:t>
            </m:r>
          </m:e>
          <m:sub>
            <m:r>
              <w:rPr>
                <w:rFonts w:ascii="Cambria Math" w:eastAsiaTheme="minorEastAsia" w:hAnsi="Cambria Math"/>
                <w:lang w:eastAsia="de-DE"/>
              </w:rPr>
              <m:t>j, i</m:t>
            </m:r>
          </m:sub>
        </m:sSub>
        <m:r>
          <w:rPr>
            <w:rFonts w:ascii="Cambria Math" w:eastAsiaTheme="minorEastAsia" w:hAnsi="Cambria Math"/>
            <w:lang w:eastAsia="de-DE"/>
          </w:rPr>
          <m:t>)</m:t>
        </m:r>
      </m:oMath>
      <w:r w:rsidR="00B54972">
        <w:rPr>
          <w:rFonts w:eastAsiaTheme="minorEastAsia"/>
          <w:lang w:eastAsia="de-DE"/>
        </w:rPr>
        <w:t xml:space="preserve"> requires a resource </w:t>
      </w:r>
      <m:oMath>
        <m:r>
          <w:rPr>
            <w:rFonts w:ascii="Cambria Math" w:eastAsiaTheme="minorEastAsia" w:hAnsi="Cambria Math"/>
            <w:lang w:eastAsia="de-DE"/>
          </w:rPr>
          <m:t>R(i,j)</m:t>
        </m:r>
      </m:oMath>
      <w:r w:rsidR="00B54972">
        <w:rPr>
          <w:rFonts w:eastAsiaTheme="minorEastAsia"/>
          <w:lang w:eastAsia="de-DE"/>
        </w:rPr>
        <w:t xml:space="preserve"> that is capable to perform this process. Each resource </w:t>
      </w:r>
      <m:oMath>
        <m:sSub>
          <m:sSubPr>
            <m:ctrlPr>
              <w:rPr>
                <w:rFonts w:ascii="Cambria Math" w:eastAsiaTheme="minorEastAsia" w:hAnsi="Cambria Math"/>
                <w:i/>
                <w:lang w:eastAsia="de-DE"/>
              </w:rPr>
            </m:ctrlPr>
          </m:sSubPr>
          <m:e>
            <m:r>
              <w:rPr>
                <w:rFonts w:ascii="Cambria Math" w:eastAsiaTheme="minorEastAsia" w:hAnsi="Cambria Math"/>
                <w:lang w:eastAsia="de-DE"/>
              </w:rPr>
              <m:t>R</m:t>
            </m:r>
          </m:e>
          <m:sub>
            <m:r>
              <w:rPr>
                <w:rFonts w:ascii="Cambria Math" w:eastAsiaTheme="minorEastAsia" w:hAnsi="Cambria Math"/>
                <w:lang w:eastAsia="de-DE"/>
              </w:rPr>
              <m:t>k</m:t>
            </m:r>
          </m:sub>
        </m:sSub>
      </m:oMath>
      <w:r w:rsidR="00B54972">
        <w:rPr>
          <w:rFonts w:eastAsiaTheme="minorEastAsia"/>
          <w:lang w:eastAsia="de-DE"/>
        </w:rPr>
        <w:t xml:space="preserve"> is thereby equipped with a set of</w:t>
      </w:r>
      <w:r w:rsidR="00852E5C">
        <w:rPr>
          <w:rFonts w:eastAsiaTheme="minorEastAsia"/>
          <w:lang w:eastAsia="de-DE"/>
        </w:rPr>
        <w:t xml:space="preserve"> </w:t>
      </w:r>
      <m:oMath>
        <m:sSub>
          <m:sSubPr>
            <m:ctrlPr>
              <w:rPr>
                <w:rFonts w:ascii="Cambria Math" w:eastAsiaTheme="minorEastAsia" w:hAnsi="Cambria Math"/>
                <w:i/>
                <w:lang w:eastAsia="de-DE"/>
              </w:rPr>
            </m:ctrlPr>
          </m:sSubPr>
          <m:e>
            <m:r>
              <w:rPr>
                <w:rFonts w:ascii="Cambria Math" w:eastAsiaTheme="minorEastAsia" w:hAnsi="Cambria Math"/>
                <w:lang w:eastAsia="de-DE"/>
              </w:rPr>
              <m:t>c</m:t>
            </m:r>
          </m:e>
          <m:sub>
            <m:r>
              <w:rPr>
                <w:rFonts w:ascii="Cambria Math" w:eastAsiaTheme="minorEastAsia" w:hAnsi="Cambria Math"/>
                <w:lang w:eastAsia="de-DE"/>
              </w:rPr>
              <m:t>k</m:t>
            </m:r>
          </m:sub>
        </m:sSub>
      </m:oMath>
      <w:r w:rsidR="00B54972">
        <w:rPr>
          <w:rFonts w:eastAsiaTheme="minorEastAsia"/>
          <w:lang w:eastAsia="de-DE"/>
        </w:rPr>
        <w:t xml:space="preserve"> process modules </w:t>
      </w:r>
      <m:oMath>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k</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1</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m</m:t>
            </m:r>
          </m:e>
          <m:sub>
            <m:sSub>
              <m:sSubPr>
                <m:ctrlPr>
                  <w:rPr>
                    <w:rFonts w:ascii="Cambria Math" w:hAnsi="Cambria Math"/>
                    <w:i/>
                    <w:lang w:eastAsia="de-DE"/>
                  </w:rPr>
                </m:ctrlPr>
              </m:sSubPr>
              <m:e>
                <m:r>
                  <w:rPr>
                    <w:rFonts w:ascii="Cambria Math" w:hAnsi="Cambria Math"/>
                    <w:lang w:eastAsia="de-DE"/>
                  </w:rPr>
                  <m:t>c</m:t>
                </m:r>
              </m:e>
              <m:sub>
                <m:r>
                  <w:rPr>
                    <w:rFonts w:ascii="Cambria Math" w:hAnsi="Cambria Math"/>
                    <w:lang w:eastAsia="de-DE"/>
                  </w:rPr>
                  <m:t>k</m:t>
                </m:r>
              </m:sub>
            </m:sSub>
          </m:sub>
        </m:sSub>
        <m:r>
          <w:rPr>
            <w:rFonts w:ascii="Cambria Math" w:hAnsi="Cambria Math"/>
            <w:lang w:eastAsia="de-DE"/>
          </w:rPr>
          <m:t xml:space="preserve"> }</m:t>
        </m:r>
      </m:oMath>
      <w:r w:rsidR="00B54972">
        <w:rPr>
          <w:rFonts w:eastAsiaTheme="minorEastAsia"/>
          <w:lang w:eastAsia="de-DE"/>
        </w:rPr>
        <w:t xml:space="preserve">, where each process module </w:t>
      </w:r>
      <m:oMath>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s</m:t>
            </m:r>
          </m:sub>
        </m:sSub>
        <m:r>
          <w:rPr>
            <w:rFonts w:ascii="Cambria Math" w:hAnsi="Cambria Math"/>
            <w:lang w:eastAsia="de-DE"/>
          </w:rPr>
          <m:t>ϵ</m:t>
        </m:r>
        <m:sSub>
          <m:sSubPr>
            <m:ctrlPr>
              <w:rPr>
                <w:rFonts w:ascii="Cambria Math" w:hAnsi="Cambria Math"/>
                <w:i/>
                <w:lang w:eastAsia="de-DE"/>
              </w:rPr>
            </m:ctrlPr>
          </m:sSubPr>
          <m:e>
            <m:r>
              <w:rPr>
                <w:rFonts w:ascii="Cambria Math" w:hAnsi="Cambria Math"/>
                <w:lang w:eastAsia="de-DE"/>
              </w:rPr>
              <m:t xml:space="preserve"> M</m:t>
            </m:r>
          </m:e>
          <m:sub>
            <m:r>
              <w:rPr>
                <w:rFonts w:ascii="Cambria Math" w:hAnsi="Cambria Math"/>
                <w:lang w:eastAsia="de-DE"/>
              </w:rPr>
              <m:t>k</m:t>
            </m:r>
          </m:sub>
        </m:sSub>
        <m:r>
          <w:rPr>
            <w:rFonts w:ascii="Cambria Math" w:hAnsi="Cambria Math"/>
            <w:lang w:eastAsia="de-DE"/>
          </w:rPr>
          <m:t xml:space="preserve"> </m:t>
        </m:r>
      </m:oMath>
      <w:r w:rsidR="00B54972">
        <w:rPr>
          <w:rFonts w:eastAsiaTheme="minorEastAsia"/>
          <w:lang w:eastAsia="de-DE"/>
        </w:rPr>
        <w:t xml:space="preserve"> enables the resource to perform a </w:t>
      </w:r>
      <w:r w:rsidR="00852E5C">
        <w:rPr>
          <w:rFonts w:eastAsiaTheme="minorEastAsia"/>
          <w:lang w:eastAsia="de-DE"/>
        </w:rPr>
        <w:t xml:space="preserve">distinct subset </w:t>
      </w:r>
      <m:oMath>
        <m:sSub>
          <m:sSubPr>
            <m:ctrlPr>
              <w:rPr>
                <w:rFonts w:ascii="Cambria Math" w:hAnsi="Cambria Math"/>
                <w:i/>
                <w:lang w:eastAsia="de-DE"/>
              </w:rPr>
            </m:ctrlPr>
          </m:sSubPr>
          <m:e>
            <m:r>
              <w:rPr>
                <w:rFonts w:ascii="Cambria Math" w:hAnsi="Cambria Math"/>
                <w:lang w:eastAsia="de-DE"/>
              </w:rPr>
              <m:t>O</m:t>
            </m:r>
          </m:e>
          <m:sub>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s</m:t>
                </m:r>
              </m:sub>
            </m:sSub>
          </m:sub>
        </m:sSub>
      </m:oMath>
      <w:r w:rsidR="00B54972">
        <w:rPr>
          <w:rFonts w:eastAsiaTheme="minorEastAsia"/>
          <w:lang w:eastAsia="de-DE"/>
        </w:rPr>
        <w:t xml:space="preserve"> </w:t>
      </w:r>
      <w:r w:rsidR="00852E5C">
        <w:rPr>
          <w:rFonts w:eastAsiaTheme="minorEastAsia"/>
          <w:lang w:eastAsia="de-DE"/>
        </w:rPr>
        <w:t xml:space="preserve">of all possible operations </w:t>
      </w:r>
      <m:oMath>
        <m:sSub>
          <m:sSubPr>
            <m:ctrlPr>
              <w:rPr>
                <w:rFonts w:ascii="Cambria Math" w:eastAsiaTheme="minorEastAsia" w:hAnsi="Cambria Math"/>
                <w:i/>
                <w:lang w:eastAsia="de-DE"/>
              </w:rPr>
            </m:ctrlPr>
          </m:sSubPr>
          <m:e>
            <m:r>
              <w:rPr>
                <w:rFonts w:ascii="Cambria Math" w:eastAsiaTheme="minorEastAsia" w:hAnsi="Cambria Math"/>
                <w:lang w:eastAsia="de-DE"/>
              </w:rPr>
              <m:t>O</m:t>
            </m:r>
          </m:e>
          <m:sub>
            <m:r>
              <w:rPr>
                <w:rFonts w:ascii="Cambria Math" w:eastAsiaTheme="minorEastAsia" w:hAnsi="Cambria Math"/>
                <w:lang w:eastAsia="de-DE"/>
              </w:rPr>
              <m:t>i,j</m:t>
            </m:r>
          </m:sub>
        </m:sSub>
      </m:oMath>
      <w:r w:rsidR="00B54972" w:rsidRPr="00687D1D">
        <w:rPr>
          <w:lang w:eastAsia="de-DE"/>
        </w:rPr>
        <w:t>.</w:t>
      </w:r>
      <w:r w:rsidR="00852E5C">
        <w:rPr>
          <w:lang w:eastAsia="de-DE"/>
        </w:rPr>
        <w:t xml:space="preserve"> </w:t>
      </w:r>
      <w:r w:rsidR="00975FC1">
        <w:rPr>
          <w:lang w:eastAsia="de-DE"/>
        </w:rPr>
        <w:t xml:space="preserve">The set of all </w:t>
      </w:r>
      <m:oMath>
        <m:r>
          <w:rPr>
            <w:rFonts w:ascii="Cambria Math" w:hAnsi="Cambria Math"/>
            <w:lang w:eastAsia="de-DE"/>
          </w:rPr>
          <m:t>c</m:t>
        </m:r>
      </m:oMath>
      <w:r w:rsidR="00975FC1">
        <w:rPr>
          <w:lang w:eastAsia="de-DE"/>
        </w:rPr>
        <w:t xml:space="preserve"> process modules will be calle</w:t>
      </w:r>
      <w:r w:rsidR="00F00D66">
        <w:rPr>
          <w:lang w:eastAsia="de-DE"/>
        </w:rPr>
        <w:t xml:space="preserve">d </w:t>
      </w:r>
      <m:oMath>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a</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1</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c</m:t>
            </m:r>
          </m:sub>
        </m:sSub>
        <m:r>
          <w:rPr>
            <w:rFonts w:ascii="Cambria Math" w:hAnsi="Cambria Math"/>
            <w:lang w:eastAsia="de-DE"/>
          </w:rPr>
          <m:t>}</m:t>
        </m:r>
      </m:oMath>
      <w:r w:rsidR="00975FC1">
        <w:rPr>
          <w:lang w:eastAsia="de-DE"/>
        </w:rPr>
        <w:t xml:space="preserve"> in the following. T</w:t>
      </w:r>
      <w:r w:rsidR="00852E5C">
        <w:rPr>
          <w:rFonts w:eastAsiaTheme="minorEastAsia"/>
          <w:lang w:eastAsia="de-DE"/>
        </w:rPr>
        <w:t xml:space="preserve">he sequence of performed </w:t>
      </w:r>
      <w:r w:rsidR="00975FC1">
        <w:rPr>
          <w:rFonts w:eastAsiaTheme="minorEastAsia"/>
          <w:lang w:eastAsia="de-DE"/>
        </w:rPr>
        <w:t>operations</w:t>
      </w:r>
      <w:r w:rsidR="00852E5C">
        <w:rPr>
          <w:rFonts w:eastAsiaTheme="minorEastAsia"/>
          <w:lang w:eastAsia="de-DE"/>
        </w:rPr>
        <w:t xml:space="preserve"> of a resource </w:t>
      </w:r>
      <m:oMath>
        <m:sSub>
          <m:sSubPr>
            <m:ctrlPr>
              <w:rPr>
                <w:rFonts w:ascii="Cambria Math" w:hAnsi="Cambria Math"/>
                <w:i/>
                <w:lang w:eastAsia="de-DE"/>
              </w:rPr>
            </m:ctrlPr>
          </m:sSubPr>
          <m:e>
            <m:r>
              <w:rPr>
                <w:rFonts w:ascii="Cambria Math" w:hAnsi="Cambria Math"/>
                <w:lang w:eastAsia="de-DE"/>
              </w:rPr>
              <m:t>R</m:t>
            </m:r>
          </m:e>
          <m:sub>
            <m:r>
              <w:rPr>
                <w:rFonts w:ascii="Cambria Math" w:hAnsi="Cambria Math"/>
                <w:lang w:eastAsia="de-DE"/>
              </w:rPr>
              <m:t>k</m:t>
            </m:r>
          </m:sub>
        </m:sSub>
      </m:oMath>
      <w:r w:rsidR="00852E5C">
        <w:rPr>
          <w:rFonts w:eastAsiaTheme="minorEastAsia"/>
          <w:lang w:eastAsia="de-DE"/>
        </w:rPr>
        <w:t xml:space="preserve"> is determined by a control policy </w:t>
      </w:r>
      <m:oMath>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k</m:t>
            </m:r>
          </m:sub>
        </m:sSub>
        <m:r>
          <w:rPr>
            <w:rFonts w:ascii="Cambria Math" w:hAnsi="Cambria Math"/>
            <w:lang w:eastAsia="de-DE"/>
          </w:rPr>
          <m:t>∈U</m:t>
        </m:r>
      </m:oMath>
      <w:r w:rsidR="00852E5C">
        <w:rPr>
          <w:rFonts w:eastAsiaTheme="minorEastAsia"/>
          <w:lang w:eastAsia="de-DE"/>
        </w:rPr>
        <w:t xml:space="preserve">, where </w:t>
      </w:r>
      <m:oMath>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a</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1</m:t>
            </m:r>
          </m:sub>
        </m:sSub>
        <m:r>
          <w:rPr>
            <w:rFonts w:ascii="Cambria Math" w:hAnsi="Cambria Math"/>
            <w:lang w:eastAsia="de-DE"/>
          </w:rPr>
          <m:t xml:space="preserve">, …, </m:t>
        </m:r>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q</m:t>
            </m:r>
          </m:sub>
        </m:sSub>
        <m:r>
          <w:rPr>
            <w:rFonts w:ascii="Cambria Math" w:hAnsi="Cambria Math"/>
            <w:lang w:eastAsia="de-DE"/>
          </w:rPr>
          <m:t>}</m:t>
        </m:r>
      </m:oMath>
      <w:r w:rsidR="00852E5C">
        <w:rPr>
          <w:rFonts w:eastAsiaTheme="minorEastAsia"/>
          <w:lang w:eastAsia="de-DE"/>
        </w:rPr>
        <w:t xml:space="preserve"> defines the set of </w:t>
      </w:r>
      <w:r w:rsidR="00975FC1">
        <w:rPr>
          <w:rFonts w:eastAsiaTheme="minorEastAsia"/>
          <w:lang w:eastAsia="de-DE"/>
        </w:rPr>
        <w:t xml:space="preserve">all </w:t>
      </w:r>
      <m:oMath>
        <m:r>
          <w:rPr>
            <w:rFonts w:ascii="Cambria Math" w:eastAsiaTheme="minorEastAsia" w:hAnsi="Cambria Math"/>
            <w:lang w:eastAsia="de-DE"/>
          </w:rPr>
          <m:t>q</m:t>
        </m:r>
      </m:oMath>
      <w:r w:rsidR="00975FC1">
        <w:rPr>
          <w:rFonts w:eastAsiaTheme="minorEastAsia"/>
          <w:lang w:eastAsia="de-DE"/>
        </w:rPr>
        <w:t xml:space="preserve"> </w:t>
      </w:r>
      <w:r w:rsidR="00852E5C">
        <w:rPr>
          <w:rFonts w:eastAsiaTheme="minorEastAsia"/>
          <w:lang w:eastAsia="de-DE"/>
        </w:rPr>
        <w:t>possible control policies</w:t>
      </w:r>
      <w:r w:rsidR="00DA68C1">
        <w:rPr>
          <w:rFonts w:eastAsiaTheme="minorEastAsia"/>
          <w:lang w:eastAsia="de-DE"/>
        </w:rPr>
        <w:t xml:space="preserve">. The </w:t>
      </w:r>
      <w:r w:rsidR="00F00D66">
        <w:rPr>
          <w:rFonts w:eastAsiaTheme="minorEastAsia"/>
          <w:lang w:eastAsia="de-DE"/>
        </w:rPr>
        <w:t xml:space="preserve">configuration of resource </w:t>
      </w:r>
      <m:oMath>
        <m:sSub>
          <m:sSubPr>
            <m:ctrlPr>
              <w:rPr>
                <w:rFonts w:ascii="Cambria Math" w:eastAsiaTheme="minorEastAsia" w:hAnsi="Cambria Math"/>
                <w:i/>
                <w:lang w:eastAsia="de-DE"/>
              </w:rPr>
            </m:ctrlPr>
          </m:sSubPr>
          <m:e>
            <m:r>
              <w:rPr>
                <w:rFonts w:ascii="Cambria Math" w:eastAsiaTheme="minorEastAsia" w:hAnsi="Cambria Math"/>
                <w:lang w:eastAsia="de-DE"/>
              </w:rPr>
              <m:t>R</m:t>
            </m:r>
          </m:e>
          <m:sub>
            <m:r>
              <w:rPr>
                <w:rFonts w:ascii="Cambria Math" w:eastAsiaTheme="minorEastAsia" w:hAnsi="Cambria Math"/>
                <w:lang w:eastAsia="de-DE"/>
              </w:rPr>
              <m:t>k</m:t>
            </m:r>
          </m:sub>
        </m:sSub>
      </m:oMath>
      <w:r w:rsidR="00F00D66">
        <w:rPr>
          <w:rFonts w:eastAsiaTheme="minorEastAsia"/>
          <w:lang w:eastAsia="de-DE"/>
        </w:rPr>
        <w:t xml:space="preserve"> is then defined by the </w:t>
      </w:r>
      <w:r w:rsidR="00DA68C1">
        <w:rPr>
          <w:rFonts w:eastAsiaTheme="minorEastAsia"/>
          <w:lang w:eastAsia="de-DE"/>
        </w:rPr>
        <w:t xml:space="preserve">tuple </w:t>
      </w:r>
      <m:oMath>
        <m:d>
          <m:dPr>
            <m:ctrlPr>
              <w:rPr>
                <w:rFonts w:ascii="Cambria Math" w:eastAsiaTheme="minorEastAsia" w:hAnsi="Cambria Math"/>
                <w:i/>
                <w:lang w:eastAsia="de-DE"/>
              </w:rPr>
            </m:ctrlPr>
          </m:dPr>
          <m:e>
            <m:sSub>
              <m:sSubPr>
                <m:ctrlPr>
                  <w:rPr>
                    <w:rFonts w:ascii="Cambria Math" w:eastAsiaTheme="minorEastAsia" w:hAnsi="Cambria Math"/>
                    <w:i/>
                    <w:lang w:eastAsia="de-DE"/>
                  </w:rPr>
                </m:ctrlPr>
              </m:sSubPr>
              <m:e>
                <m:r>
                  <w:rPr>
                    <w:rFonts w:ascii="Cambria Math" w:eastAsiaTheme="minorEastAsia" w:hAnsi="Cambria Math"/>
                    <w:lang w:eastAsia="de-DE"/>
                  </w:rPr>
                  <m:t>M</m:t>
                </m:r>
              </m:e>
              <m:sub>
                <m:r>
                  <w:rPr>
                    <w:rFonts w:ascii="Cambria Math" w:eastAsiaTheme="minorEastAsia" w:hAnsi="Cambria Math"/>
                    <w:lang w:eastAsia="de-DE"/>
                  </w:rPr>
                  <m:t>k</m:t>
                </m:r>
              </m:sub>
            </m:sSub>
            <m:r>
              <w:rPr>
                <w:rFonts w:ascii="Cambria Math" w:eastAsiaTheme="minorEastAsia" w:hAnsi="Cambria Math"/>
                <w:lang w:eastAsia="de-DE"/>
              </w:rPr>
              <m:t xml:space="preserve">, </m:t>
            </m:r>
            <m:sSub>
              <m:sSubPr>
                <m:ctrlPr>
                  <w:rPr>
                    <w:rFonts w:ascii="Cambria Math" w:eastAsiaTheme="minorEastAsia" w:hAnsi="Cambria Math"/>
                    <w:i/>
                    <w:lang w:eastAsia="de-DE"/>
                  </w:rPr>
                </m:ctrlPr>
              </m:sSubPr>
              <m:e>
                <m:r>
                  <w:rPr>
                    <w:rFonts w:ascii="Cambria Math" w:eastAsiaTheme="minorEastAsia" w:hAnsi="Cambria Math"/>
                    <w:lang w:eastAsia="de-DE"/>
                  </w:rPr>
                  <m:t>u</m:t>
                </m:r>
              </m:e>
              <m:sub>
                <m:r>
                  <w:rPr>
                    <w:rFonts w:ascii="Cambria Math" w:eastAsiaTheme="minorEastAsia" w:hAnsi="Cambria Math"/>
                    <w:lang w:eastAsia="de-DE"/>
                  </w:rPr>
                  <m:t>k</m:t>
                </m:r>
              </m:sub>
            </m:sSub>
          </m:e>
        </m:d>
      </m:oMath>
      <w:r w:rsidR="00DA68C1">
        <w:rPr>
          <w:rFonts w:eastAsiaTheme="minorEastAsia"/>
          <w:lang w:eastAsia="de-DE"/>
        </w:rPr>
        <w:t xml:space="preserve">. </w:t>
      </w:r>
    </w:p>
    <w:p w14:paraId="46B098F3" w14:textId="3FA6690E" w:rsidR="00DF187D" w:rsidRPr="00F00D66" w:rsidRDefault="00DA68C1" w:rsidP="000833AB">
      <w:pPr>
        <w:rPr>
          <w:rFonts w:eastAsiaTheme="minorEastAsia"/>
          <w:lang w:eastAsia="de-DE"/>
        </w:rPr>
      </w:pPr>
      <w:r>
        <w:rPr>
          <w:rFonts w:eastAsiaTheme="minorEastAsia"/>
          <w:lang w:eastAsia="de-DE"/>
        </w:rPr>
        <w:t xml:space="preserve">Each resource  </w:t>
      </w:r>
      <m:oMath>
        <m:sSub>
          <m:sSubPr>
            <m:ctrlPr>
              <w:rPr>
                <w:rFonts w:ascii="Cambria Math" w:eastAsiaTheme="minorEastAsia" w:hAnsi="Cambria Math"/>
                <w:i/>
                <w:lang w:eastAsia="de-DE"/>
              </w:rPr>
            </m:ctrlPr>
          </m:sSubPr>
          <m:e>
            <m:r>
              <w:rPr>
                <w:rFonts w:ascii="Cambria Math" w:eastAsiaTheme="minorEastAsia" w:hAnsi="Cambria Math"/>
                <w:lang w:eastAsia="de-DE"/>
              </w:rPr>
              <m:t>R</m:t>
            </m:r>
          </m:e>
          <m:sub>
            <m:r>
              <w:rPr>
                <w:rFonts w:ascii="Cambria Math" w:eastAsiaTheme="minorEastAsia" w:hAnsi="Cambria Math"/>
                <w:lang w:eastAsia="de-DE"/>
              </w:rPr>
              <m:t>k</m:t>
            </m:r>
          </m:sub>
        </m:sSub>
      </m:oMath>
      <w:r>
        <w:rPr>
          <w:rFonts w:eastAsiaTheme="minorEastAsia"/>
          <w:lang w:eastAsia="de-DE"/>
        </w:rPr>
        <w:t xml:space="preserve"> is located in the RMS at </w:t>
      </w:r>
      <w:r w:rsidR="00F00D66">
        <w:rPr>
          <w:rFonts w:eastAsiaTheme="minorEastAsia"/>
          <w:lang w:eastAsia="de-DE"/>
        </w:rPr>
        <w:t>location</w:t>
      </w:r>
      <w:r>
        <w:rPr>
          <w:rFonts w:eastAsiaTheme="minorEastAsia"/>
          <w:lang w:eastAsia="de-DE"/>
        </w:rPr>
        <w:t xml:space="preserve"> </w:t>
      </w:r>
      <m:oMath>
        <m:sSub>
          <m:sSubPr>
            <m:ctrlPr>
              <w:rPr>
                <w:rFonts w:ascii="Cambria Math" w:hAnsi="Cambria Math"/>
                <w:i/>
                <w:lang w:eastAsia="de-DE"/>
              </w:rPr>
            </m:ctrlPr>
          </m:sSubPr>
          <m:e>
            <m:r>
              <w:rPr>
                <w:rFonts w:ascii="Cambria Math" w:hAnsi="Cambria Math"/>
                <w:lang w:eastAsia="de-DE"/>
              </w:rPr>
              <m:t>l</m:t>
            </m:r>
          </m:e>
          <m:sub>
            <m:r>
              <w:rPr>
                <w:rFonts w:ascii="Cambria Math" w:hAnsi="Cambria Math"/>
                <w:lang w:eastAsia="de-DE"/>
              </w:rPr>
              <m:t>k</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x</m:t>
            </m:r>
          </m:e>
          <m:sub>
            <m:r>
              <w:rPr>
                <w:rFonts w:ascii="Cambria Math" w:hAnsi="Cambria Math"/>
                <w:lang w:eastAsia="de-DE"/>
              </w:rPr>
              <m:t>k</m:t>
            </m:r>
          </m:sub>
        </m:sSub>
        <m:r>
          <w:rPr>
            <w:rFonts w:ascii="Cambria Math" w:hAnsi="Cambria Math"/>
            <w:lang w:eastAsia="de-DE"/>
          </w:rPr>
          <m:t xml:space="preserve">, </m:t>
        </m:r>
        <m:sSub>
          <m:sSubPr>
            <m:ctrlPr>
              <w:rPr>
                <w:rFonts w:ascii="Cambria Math" w:hAnsi="Cambria Math"/>
                <w:i/>
                <w:lang w:eastAsia="de-DE"/>
              </w:rPr>
            </m:ctrlPr>
          </m:sSubPr>
          <m:e>
            <m:r>
              <w:rPr>
                <w:rFonts w:ascii="Cambria Math" w:hAnsi="Cambria Math"/>
                <w:lang w:eastAsia="de-DE"/>
              </w:rPr>
              <m:t>y</m:t>
            </m:r>
          </m:e>
          <m:sub>
            <m:r>
              <w:rPr>
                <w:rFonts w:ascii="Cambria Math" w:hAnsi="Cambria Math"/>
                <w:lang w:eastAsia="de-DE"/>
              </w:rPr>
              <m:t>k</m:t>
            </m:r>
          </m:sub>
        </m:sSub>
        <m:r>
          <w:rPr>
            <w:rFonts w:ascii="Cambria Math" w:hAnsi="Cambria Math"/>
            <w:lang w:eastAsia="de-DE"/>
          </w:rPr>
          <m:t>)∈L</m:t>
        </m:r>
      </m:oMath>
      <w:r>
        <w:rPr>
          <w:rFonts w:eastAsiaTheme="minorEastAsia"/>
          <w:lang w:eastAsia="de-DE"/>
        </w:rPr>
        <w:t xml:space="preserve">, where </w:t>
      </w:r>
      <m:oMath>
        <m:sSub>
          <m:sSubPr>
            <m:ctrlPr>
              <w:rPr>
                <w:rFonts w:ascii="Cambria Math" w:hAnsi="Cambria Math"/>
                <w:i/>
                <w:lang w:eastAsia="de-DE"/>
              </w:rPr>
            </m:ctrlPr>
          </m:sSubPr>
          <m:e>
            <m:r>
              <w:rPr>
                <w:rFonts w:ascii="Cambria Math" w:hAnsi="Cambria Math"/>
                <w:lang w:eastAsia="de-DE"/>
              </w:rPr>
              <m:t>L</m:t>
            </m:r>
          </m:e>
          <m:sub>
            <m:r>
              <w:rPr>
                <w:rFonts w:ascii="Cambria Math" w:hAnsi="Cambria Math"/>
                <w:lang w:eastAsia="de-DE"/>
              </w:rPr>
              <m:t>a</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l</m:t>
            </m:r>
          </m:e>
          <m:sub>
            <m:r>
              <w:rPr>
                <w:rFonts w:ascii="Cambria Math" w:hAnsi="Cambria Math"/>
                <w:lang w:eastAsia="de-DE"/>
              </w:rPr>
              <m:t>1</m:t>
            </m:r>
          </m:sub>
        </m:sSub>
        <m:r>
          <w:rPr>
            <w:rFonts w:ascii="Cambria Math" w:hAnsi="Cambria Math"/>
            <w:lang w:eastAsia="de-DE"/>
          </w:rPr>
          <m:t xml:space="preserve">, …, </m:t>
        </m:r>
        <m:sSub>
          <m:sSubPr>
            <m:ctrlPr>
              <w:rPr>
                <w:rFonts w:ascii="Cambria Math" w:hAnsi="Cambria Math"/>
                <w:i/>
                <w:lang w:eastAsia="de-DE"/>
              </w:rPr>
            </m:ctrlPr>
          </m:sSubPr>
          <m:e>
            <m:r>
              <w:rPr>
                <w:rFonts w:ascii="Cambria Math" w:hAnsi="Cambria Math"/>
                <w:lang w:eastAsia="de-DE"/>
              </w:rPr>
              <m:t>l</m:t>
            </m:r>
          </m:e>
          <m:sub>
            <m:r>
              <w:rPr>
                <w:rFonts w:ascii="Cambria Math" w:hAnsi="Cambria Math"/>
                <w:lang w:eastAsia="de-DE"/>
              </w:rPr>
              <m:t>p</m:t>
            </m:r>
          </m:sub>
        </m:sSub>
        <m:r>
          <w:rPr>
            <w:rFonts w:ascii="Cambria Math" w:hAnsi="Cambria Math"/>
            <w:lang w:eastAsia="de-DE"/>
          </w:rPr>
          <m:t>}</m:t>
        </m:r>
      </m:oMath>
      <w:r w:rsidR="00F00D66">
        <w:rPr>
          <w:rFonts w:eastAsiaTheme="minorEastAsia"/>
          <w:lang w:eastAsia="de-DE"/>
        </w:rPr>
        <w:t xml:space="preserve"> is the set of all possible </w:t>
      </w:r>
      <m:oMath>
        <m:r>
          <w:rPr>
            <w:rFonts w:ascii="Cambria Math" w:eastAsiaTheme="minorEastAsia" w:hAnsi="Cambria Math"/>
            <w:lang w:eastAsia="de-DE"/>
          </w:rPr>
          <m:t>p</m:t>
        </m:r>
      </m:oMath>
      <w:r w:rsidR="00F00D66">
        <w:rPr>
          <w:rFonts w:eastAsiaTheme="minorEastAsia"/>
          <w:lang w:eastAsia="de-DE"/>
        </w:rPr>
        <w:t xml:space="preserve"> locations. By introducing the set L</w:t>
      </w:r>
      <m:oMath>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l</m:t>
            </m:r>
          </m:e>
          <m:sub>
            <m:r>
              <w:rPr>
                <w:rFonts w:ascii="Cambria Math" w:hAnsi="Cambria Math"/>
                <w:lang w:eastAsia="de-DE"/>
              </w:rPr>
              <m:t>1</m:t>
            </m:r>
          </m:sub>
        </m:sSub>
        <m:r>
          <w:rPr>
            <w:rFonts w:ascii="Cambria Math" w:hAnsi="Cambria Math"/>
            <w:lang w:eastAsia="de-DE"/>
          </w:rPr>
          <m:t xml:space="preserve">, …, </m:t>
        </m:r>
        <m:sSub>
          <m:sSubPr>
            <m:ctrlPr>
              <w:rPr>
                <w:rFonts w:ascii="Cambria Math" w:hAnsi="Cambria Math"/>
                <w:i/>
                <w:lang w:eastAsia="de-DE"/>
              </w:rPr>
            </m:ctrlPr>
          </m:sSubPr>
          <m:e>
            <m:r>
              <w:rPr>
                <w:rFonts w:ascii="Cambria Math" w:hAnsi="Cambria Math"/>
                <w:lang w:eastAsia="de-DE"/>
              </w:rPr>
              <m:t>l</m:t>
            </m:r>
          </m:e>
          <m:sub>
            <m:r>
              <w:rPr>
                <w:rFonts w:ascii="Cambria Math" w:hAnsi="Cambria Math"/>
                <w:lang w:eastAsia="de-DE"/>
              </w:rPr>
              <m:t>m</m:t>
            </m:r>
          </m:sub>
        </m:sSub>
        <m:r>
          <w:rPr>
            <w:rFonts w:ascii="Cambria Math" w:hAnsi="Cambria Math"/>
            <w:lang w:eastAsia="de-DE"/>
          </w:rPr>
          <m:t>}</m:t>
        </m:r>
      </m:oMath>
      <w:r w:rsidR="00F00D66">
        <w:rPr>
          <w:rFonts w:eastAsiaTheme="minorEastAsia"/>
          <w:lang w:eastAsia="de-DE"/>
        </w:rPr>
        <w:t xml:space="preserve"> that includes the locations of all </w:t>
      </w:r>
      <m:oMath>
        <m:r>
          <w:rPr>
            <w:rFonts w:ascii="Cambria Math" w:eastAsiaTheme="minorEastAsia" w:hAnsi="Cambria Math"/>
            <w:lang w:eastAsia="de-DE"/>
          </w:rPr>
          <m:t>m</m:t>
        </m:r>
      </m:oMath>
      <w:r w:rsidR="00F00D66">
        <w:rPr>
          <w:rFonts w:eastAsiaTheme="minorEastAsia"/>
          <w:lang w:eastAsia="de-DE"/>
        </w:rPr>
        <w:t xml:space="preserve"> resources, the system configuration </w:t>
      </w:r>
      <m:oMath>
        <m:r>
          <w:rPr>
            <w:rFonts w:ascii="Cambria Math" w:eastAsiaTheme="minorEastAsia" w:hAnsi="Cambria Math"/>
            <w:lang w:eastAsia="de-DE"/>
          </w:rPr>
          <m:t>S</m:t>
        </m:r>
      </m:oMath>
      <w:r w:rsidR="00F00D66">
        <w:rPr>
          <w:rFonts w:eastAsiaTheme="minorEastAsia"/>
          <w:lang w:eastAsia="de-DE"/>
        </w:rPr>
        <w:t xml:space="preserve"> is defined by the tuple </w:t>
      </w:r>
      <m:oMath>
        <m:r>
          <w:rPr>
            <w:rFonts w:ascii="Cambria Math" w:eastAsiaTheme="minorEastAsia" w:hAnsi="Cambria Math"/>
            <w:lang w:eastAsia="de-DE"/>
          </w:rPr>
          <m:t>S=(</m:t>
        </m:r>
        <m:r>
          <w:rPr>
            <w:rFonts w:ascii="Cambria Math" w:hAnsi="Cambria Math"/>
            <w:lang w:eastAsia="de-DE"/>
          </w:rPr>
          <m:t>R, L</m:t>
        </m:r>
        <m:r>
          <w:rPr>
            <w:rFonts w:ascii="Cambria Math" w:eastAsiaTheme="minorEastAsia" w:hAnsi="Cambria Math"/>
            <w:lang w:eastAsia="de-DE"/>
          </w:rPr>
          <m:t>)</m:t>
        </m:r>
      </m:oMath>
      <w:r w:rsidR="00F00D66">
        <w:rPr>
          <w:rFonts w:eastAsiaTheme="minorEastAsia"/>
          <w:lang w:eastAsia="de-DE"/>
        </w:rPr>
        <w:t xml:space="preserve">. </w:t>
      </w:r>
    </w:p>
    <w:p w14:paraId="09ED69B8" w14:textId="02E7FB8E" w:rsidR="009026B9" w:rsidRDefault="009026B9" w:rsidP="006313D6">
      <w:r>
        <w:t xml:space="preserve">In the problem </w:t>
      </w:r>
      <w:r w:rsidR="006313D6">
        <w:t xml:space="preserve">of </w:t>
      </w:r>
      <w:r>
        <w:t xml:space="preserve"> the </w:t>
      </w:r>
      <w:r w:rsidR="006313D6">
        <w:t>reconfiguration</w:t>
      </w:r>
      <w:r>
        <w:t xml:space="preserve"> of</w:t>
      </w:r>
      <w:r w:rsidR="00F00D66">
        <w:t xml:space="preserve"> a</w:t>
      </w:r>
      <w:r>
        <w:t xml:space="preserve"> </w:t>
      </w:r>
      <w:r w:rsidR="00BD26CE">
        <w:t>RMS</w:t>
      </w:r>
      <w:r w:rsidR="006313D6">
        <w:t xml:space="preserve"> from </w:t>
      </w:r>
      <w:r w:rsidR="00F00D66">
        <w:t xml:space="preserve">configuration </w:t>
      </w:r>
      <m:oMath>
        <m:r>
          <w:rPr>
            <w:rFonts w:ascii="Cambria Math" w:hAnsi="Cambria Math"/>
          </w:rPr>
          <m:t>S=(R, L)</m:t>
        </m:r>
      </m:oMath>
      <w:r w:rsidR="006313D6">
        <w:t xml:space="preserve"> to </w:t>
      </w: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L')</m:t>
        </m:r>
      </m:oMath>
      <w:r w:rsidR="00F00D66">
        <w:t xml:space="preserve"> </w:t>
      </w:r>
      <w:r w:rsidR="00BD26CE">
        <w:t xml:space="preserve">several </w:t>
      </w:r>
      <w:r>
        <w:t xml:space="preserve"> degrees of freedom</w:t>
      </w:r>
      <w:r w:rsidR="006313D6">
        <w:t xml:space="preserve"> concer</w:t>
      </w:r>
      <w:r w:rsidR="0063389F">
        <w:t>n</w:t>
      </w:r>
      <w:r w:rsidR="006313D6">
        <w:t xml:space="preserve">ing the structure and logic </w:t>
      </w:r>
      <w:r w:rsidR="00BD26CE">
        <w:t xml:space="preserve">of </w:t>
      </w:r>
      <w:r w:rsidR="006313D6">
        <w:t>the manufacturing system</w:t>
      </w:r>
      <w:r w:rsidR="00BD26CE">
        <w:t xml:space="preserve"> exist </w:t>
      </w:r>
      <w:sdt>
        <w:sdtPr>
          <w:alias w:val="To edit, see citavi.com/edit"/>
          <w:tag w:val="CitaviPlaceholder#14d18780-df13-467c-8fbb-da4642d20d3d"/>
          <w:id w:val="-362279137"/>
          <w:placeholder>
            <w:docPart w:val="DefaultPlaceholder_-1854013440"/>
          </w:placeholder>
        </w:sdtPr>
        <w:sdtContent>
          <w:r>
            <w:fldChar w:fldCharType="begin"/>
          </w:r>
          <w:r w:rsidR="008F62B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YWJiYTNmLTNlZTgtNDBlNS04ODVlLWM3Yzc0Y2NiZDYxNiIsIlJhbmdlTGVuZ3RoIjoyLCJSZWZlcmVuY2VJZCI6IjdiM2Q4NDU5LWM4YTctNDUwMC1hOGMwLWI4NjljZmUyNzIw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YuMDcuMjAwNyIsIkRvaSI6IjEwLjEwMTYvUzAwMDctODUwNigwNyk2MzIzMi02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TMDAwNy04NTA2KDA3KTYzMjMyLTYiLCJVcmlTdHJpbmciOiJodHRwczovL2RvaS5vcmcvMTAuMTAxNi9TMDAwNy04NTA2KDA3KTYzMjMyL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DMtMjNUMTY6MDI6NTkiLCJNb2RpZmllZEJ5IjoiX1NlYmFzdGlhbiBCZWhyZW5kdCIsIklkIjoiMjUwMmNkMmItY2EyNi00M2FkLWFiMDQtNzhiNWJhZmMyYjdjIiwiTW9kaWZpZWRPbiI6IjIwMjItMDMtMjNUMTY6MDI6NTk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czovL3d3dy5zY2llbmNlZGlyZWN0LmNvbS9zY2llbmNlL2FydGljbGUvcGlpL3MwMDA3ODUwNjA3NjMyMzI2IiwiVXJpU3RyaW5nIjoiaHR0cHM6Ly93d3cuc2NpZW5jZWRpcmVjdC5jb20vc2NpZW5jZS9hcnRpY2xlL3BpaS9zMDAwNzg1MDYwNzYzMjMyN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JlaHJlbmR0IiwiQ3JlYXRlZE9uIjoiMjAyMi0wMy0yM1QxNjowMjo1OSIsIk1vZGlmaWVkQnkiOiJfU2ViYXN0aWFuIEJlaHJlbmR0IiwiSWQiOiJlNjE1MTcwZC05MzI5LTQ3NGQtYjgxZi05NDM2ZTQyMDY5ZTYiLCJNb2RpZmllZE9uIjoiMjAyMi0wMy0yM1QxNjowMjo1OSIsIlByb2plY3QiOnsiJHJlZiI6IjgifX1dLCJOdW1iZXIiOiIyIiwiT25saW5lQWRkcmVzcyI6Imh0dHBzOi8vd3d3LnNjaWVuY2VkaXJlY3QuY29tL3NjaWVuY2UvYXJ0aWNsZS9waWkvczAwMDc4NTA2MDc2MzIzMjY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jMvQToxMDE0NTM2MzMwNTUxIiwiRWRpdG9ycyI6W10sIkV2YWx1YXRpb25Db21wbGV4aXR5IjowLCJFdmFsdWF0aW9uU291cmNlVGV4dEZvcm1hdCI6MCwiR3JvdXBzIjpbXSwiSGFzTGFiZWwxIjpmYWxzZSwiSGFzTGFiZWwyIjpmYWxzZSwiS2V5d29yZHMiOltdLCJMYW5ndWFnZSI6IkVuO2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mh0dHBzOi8vbGluay5zcHJpbmdlci5jb20vYXJ0aWNsZS8xMC4xMDIzL0E6MTAxNDUzNjMzMDU1MSIsIlVyaVN0cmluZyI6Imh0dHBzOi8vbGluay5zcHJpbmdlci5jb20vYXJ0aWNsZS8xMC4xMDIzL0E6MTAxNDUzNjMzMDU1MS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}</w:instrText>
          </w:r>
          <w:r>
            <w:fldChar w:fldCharType="separate"/>
          </w:r>
          <w:r w:rsidR="00D223E2">
            <w:t>[1,2]</w:t>
          </w:r>
          <w:r>
            <w:fldChar w:fldCharType="end"/>
          </w:r>
        </w:sdtContent>
      </w:sdt>
      <w:r>
        <w:t xml:space="preserve">. At first, due to the mobility and compatibility, a resource </w:t>
      </w:r>
      <w:r>
        <w:rPr>
          <w:rFonts w:eastAsiaTheme="minorEastAsia"/>
          <w:lang w:eastAsia="de-DE"/>
        </w:rPr>
        <w:t xml:space="preserve"> </w:t>
      </w:r>
      <m:oMath>
        <m:sSub>
          <m:sSubPr>
            <m:ctrlPr>
              <w:rPr>
                <w:rFonts w:ascii="Cambria Math" w:hAnsi="Cambria Math"/>
                <w:i/>
                <w:lang w:eastAsia="de-DE"/>
              </w:rPr>
            </m:ctrlPr>
          </m:sSubPr>
          <m:e>
            <m:r>
              <w:rPr>
                <w:rFonts w:ascii="Cambria Math" w:hAnsi="Cambria Math"/>
                <w:lang w:eastAsia="de-DE"/>
              </w:rPr>
              <m:t>R</m:t>
            </m:r>
          </m:e>
          <m:sub>
            <m:r>
              <w:rPr>
                <w:rFonts w:ascii="Cambria Math" w:hAnsi="Cambria Math"/>
                <w:lang w:eastAsia="de-DE"/>
              </w:rPr>
              <m:t>k</m:t>
            </m:r>
          </m:sub>
        </m:sSub>
      </m:oMath>
      <w:r>
        <w:t xml:space="preserve"> can be added (</w:t>
      </w:r>
      <m:oMath>
        <m:r>
          <w:rPr>
            <w:rFonts w:ascii="Cambria Math" w:hAnsi="Cambria Math"/>
          </w:rPr>
          <m:t>R'=R</m:t>
        </m:r>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R</m:t>
            </m:r>
          </m:e>
          <m:sub>
            <m:r>
              <w:rPr>
                <w:rFonts w:ascii="Cambria Math" w:hAnsi="Cambria Math"/>
                <w:lang w:eastAsia="de-DE"/>
              </w:rPr>
              <m:t>k</m:t>
            </m:r>
          </m:sub>
        </m:sSub>
      </m:oMath>
      <w:r>
        <w:t>), removed (</w:t>
      </w:r>
      <m:oMath>
        <m:r>
          <w:rPr>
            <w:rFonts w:ascii="Cambria Math" w:hAnsi="Cambria Math"/>
          </w:rPr>
          <m:t xml:space="preserve">R'=R </m:t>
        </m:r>
        <m:r>
          <w:rPr>
            <w:rFonts w:ascii="Cambria Math" w:hAnsi="Cambria Math"/>
            <w:lang w:eastAsia="de-DE"/>
          </w:rPr>
          <m:t xml:space="preserve">\ </m:t>
        </m:r>
        <m:sSub>
          <m:sSubPr>
            <m:ctrlPr>
              <w:rPr>
                <w:rFonts w:ascii="Cambria Math" w:hAnsi="Cambria Math"/>
                <w:i/>
                <w:lang w:eastAsia="de-DE"/>
              </w:rPr>
            </m:ctrlPr>
          </m:sSubPr>
          <m:e>
            <m:r>
              <w:rPr>
                <w:rFonts w:ascii="Cambria Math" w:hAnsi="Cambria Math"/>
                <w:lang w:eastAsia="de-DE"/>
              </w:rPr>
              <m:t>R</m:t>
            </m:r>
          </m:e>
          <m:sub>
            <m:r>
              <w:rPr>
                <w:rFonts w:ascii="Cambria Math" w:hAnsi="Cambria Math"/>
                <w:lang w:eastAsia="de-DE"/>
              </w:rPr>
              <m:t>k</m:t>
            </m:r>
          </m:sub>
        </m:sSub>
        <m:r>
          <w:rPr>
            <w:rFonts w:ascii="Cambria Math" w:hAnsi="Cambria Math"/>
            <w:lang w:eastAsia="de-DE"/>
          </w:rPr>
          <m:t>)</m:t>
        </m:r>
      </m:oMath>
      <w:r>
        <w:t xml:space="preserve"> or </w:t>
      </w:r>
      <w:r w:rsidR="00BD26CE">
        <w:t xml:space="preserve">relocated </w:t>
      </w:r>
      <w:r>
        <w:t>in the manufacturing system</w:t>
      </w:r>
      <w:r w:rsidR="006313D6">
        <w:t xml:space="preserve"> (</w:t>
      </w:r>
      <m:oMath>
        <m:sSub>
          <m:sSubPr>
            <m:ctrlPr>
              <w:rPr>
                <w:rFonts w:ascii="Cambria Math" w:hAnsi="Cambria Math"/>
                <w:i/>
                <w:lang w:eastAsia="de-DE"/>
              </w:rPr>
            </m:ctrlPr>
          </m:sSubPr>
          <m:e>
            <m:r>
              <w:rPr>
                <w:rFonts w:ascii="Cambria Math" w:hAnsi="Cambria Math"/>
                <w:lang w:eastAsia="de-DE"/>
              </w:rPr>
              <m:t>l</m:t>
            </m:r>
          </m:e>
          <m:sub>
            <m:r>
              <w:rPr>
                <w:rFonts w:ascii="Cambria Math" w:hAnsi="Cambria Math"/>
                <w:lang w:eastAsia="de-DE"/>
              </w:rPr>
              <m:t>k</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l</m:t>
            </m:r>
          </m:e>
          <m:sub>
            <m:r>
              <w:rPr>
                <w:rFonts w:ascii="Cambria Math" w:hAnsi="Cambria Math"/>
                <w:lang w:eastAsia="de-DE"/>
              </w:rPr>
              <m:t>k</m:t>
            </m:r>
          </m:sub>
        </m:sSub>
      </m:oMath>
      <w:r w:rsidR="006313D6">
        <w:rPr>
          <w:rFonts w:eastAsiaTheme="minorEastAsia"/>
          <w:lang w:eastAsia="de-DE"/>
        </w:rPr>
        <w:t>). Moreover, it is possible to add</w:t>
      </w:r>
      <w:r w:rsidR="00AF1684">
        <w:rPr>
          <w:rFonts w:eastAsiaTheme="minorEastAsia"/>
          <w:lang w:eastAsia="de-DE"/>
        </w:rPr>
        <w:t xml:space="preserve"> (</w:t>
      </w:r>
      <m:oMath>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k</m:t>
            </m:r>
          </m:sub>
        </m:sSub>
        <m:r>
          <w:rPr>
            <w:rFonts w:ascii="Cambria Math" w:hAnsi="Cambria Math"/>
          </w:rPr>
          <m:t>'=</m:t>
        </m:r>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k</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s</m:t>
            </m:r>
          </m:sub>
        </m:sSub>
      </m:oMath>
      <w:r w:rsidR="00AF1684">
        <w:rPr>
          <w:rFonts w:eastAsiaTheme="minorEastAsia"/>
          <w:lang w:eastAsia="de-DE"/>
        </w:rPr>
        <w:t>)</w:t>
      </w:r>
      <w:r w:rsidR="006313D6">
        <w:rPr>
          <w:rFonts w:eastAsiaTheme="minorEastAsia"/>
          <w:lang w:eastAsia="de-DE"/>
        </w:rPr>
        <w:t xml:space="preserve"> or remove </w:t>
      </w:r>
      <w:r w:rsidR="00AF1684">
        <w:rPr>
          <w:rFonts w:eastAsiaTheme="minorEastAsia"/>
          <w:lang w:eastAsia="de-DE"/>
        </w:rPr>
        <w:t>(</w:t>
      </w:r>
      <m:oMath>
        <m:sSubSup>
          <m:sSubSupPr>
            <m:ctrlPr>
              <w:rPr>
                <w:rFonts w:ascii="Cambria Math" w:hAnsi="Cambria Math"/>
                <w:i/>
              </w:rPr>
            </m:ctrlPr>
          </m:sSubSupPr>
          <m:e>
            <m:r>
              <w:rPr>
                <w:rFonts w:ascii="Cambria Math" w:hAnsi="Cambria Math"/>
                <w:lang w:eastAsia="de-DE"/>
              </w:rPr>
              <m:t>M</m:t>
            </m:r>
            <m:ctrlPr>
              <w:rPr>
                <w:rFonts w:ascii="Cambria Math" w:hAnsi="Cambria Math"/>
                <w:i/>
                <w:lang w:eastAsia="de-DE"/>
              </w:rPr>
            </m:ctrlPr>
          </m:e>
          <m:sub>
            <m:r>
              <w:rPr>
                <w:rFonts w:ascii="Cambria Math" w:hAnsi="Cambria Math"/>
                <w:lang w:eastAsia="de-DE"/>
              </w:rPr>
              <m:t>k</m:t>
            </m:r>
            <m:ctrlPr>
              <w:rPr>
                <w:rFonts w:ascii="Cambria Math" w:hAnsi="Cambria Math"/>
                <w:i/>
                <w:lang w:eastAsia="de-DE"/>
              </w:rPr>
            </m:ctrlPr>
          </m:sub>
          <m:sup>
            <m:r>
              <w:rPr>
                <w:rFonts w:ascii="Cambria Math" w:hAnsi="Cambria Math"/>
              </w:rPr>
              <m:t>'</m:t>
            </m:r>
          </m:sup>
        </m:sSubSup>
        <m:r>
          <w:rPr>
            <w:rFonts w:ascii="Cambria Math" w:hAnsi="Cambria Math"/>
          </w:rPr>
          <m:t>=</m:t>
        </m:r>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k</m:t>
            </m:r>
          </m:sub>
        </m:sSub>
        <m:r>
          <w:rPr>
            <w:rFonts w:ascii="Cambria Math" w:hAnsi="Cambria Math"/>
            <w:lang w:eastAsia="de-DE"/>
          </w:rPr>
          <m:t xml:space="preserve"> \ </m:t>
        </m:r>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s</m:t>
            </m:r>
          </m:sub>
        </m:sSub>
      </m:oMath>
      <w:r w:rsidR="00AF1684">
        <w:rPr>
          <w:rFonts w:eastAsiaTheme="minorEastAsia"/>
          <w:lang w:eastAsia="de-DE"/>
        </w:rPr>
        <w:t xml:space="preserve">) a </w:t>
      </w:r>
      <w:r w:rsidR="006313D6">
        <w:rPr>
          <w:rFonts w:eastAsiaTheme="minorEastAsia"/>
          <w:lang w:eastAsia="de-DE"/>
        </w:rPr>
        <w:t>process module</w:t>
      </w:r>
      <w:r w:rsidR="00AF1684">
        <w:rPr>
          <w:rFonts w:eastAsiaTheme="minorEastAsia"/>
          <w:lang w:eastAsia="de-DE"/>
        </w:rPr>
        <w:t xml:space="preserve"> </w:t>
      </w:r>
      <m:oMath>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s</m:t>
            </m:r>
          </m:sub>
        </m:sSub>
      </m:oMath>
      <w:r w:rsidR="006313D6">
        <w:rPr>
          <w:rFonts w:eastAsiaTheme="minorEastAsia"/>
          <w:lang w:eastAsia="de-DE"/>
        </w:rPr>
        <w:t xml:space="preserve"> from a resource</w:t>
      </w:r>
      <w:r w:rsidR="00AF1684">
        <w:rPr>
          <w:rFonts w:eastAsiaTheme="minorEastAsia"/>
          <w:lang w:eastAsia="de-DE"/>
        </w:rPr>
        <w:t xml:space="preserve"> </w:t>
      </w:r>
      <m:oMath>
        <m:sSub>
          <m:sSubPr>
            <m:ctrlPr>
              <w:rPr>
                <w:rFonts w:ascii="Cambria Math" w:hAnsi="Cambria Math"/>
                <w:i/>
                <w:lang w:eastAsia="de-DE"/>
              </w:rPr>
            </m:ctrlPr>
          </m:sSubPr>
          <m:e>
            <m:r>
              <w:rPr>
                <w:rFonts w:ascii="Cambria Math" w:hAnsi="Cambria Math"/>
                <w:lang w:eastAsia="de-DE"/>
              </w:rPr>
              <m:t>R</m:t>
            </m:r>
          </m:e>
          <m:sub>
            <m:r>
              <w:rPr>
                <w:rFonts w:ascii="Cambria Math" w:hAnsi="Cambria Math"/>
                <w:lang w:eastAsia="de-DE"/>
              </w:rPr>
              <m:t>k</m:t>
            </m:r>
          </m:sub>
        </m:sSub>
      </m:oMath>
      <w:r w:rsidR="006313D6">
        <w:rPr>
          <w:rFonts w:eastAsiaTheme="minorEastAsia"/>
          <w:lang w:eastAsia="de-DE"/>
        </w:rPr>
        <w:t xml:space="preserve"> and, furthermore, </w:t>
      </w:r>
      <w:r w:rsidR="002F2DD0">
        <w:rPr>
          <w:rFonts w:eastAsiaTheme="minorEastAsia"/>
          <w:lang w:eastAsia="de-DE"/>
        </w:rPr>
        <w:t>move a</w:t>
      </w:r>
      <w:r w:rsidR="00AF1684">
        <w:rPr>
          <w:rFonts w:eastAsiaTheme="minorEastAsia"/>
          <w:lang w:eastAsia="de-DE"/>
        </w:rPr>
        <w:t xml:space="preserve"> </w:t>
      </w:r>
      <w:r w:rsidR="006313D6">
        <w:rPr>
          <w:rFonts w:eastAsiaTheme="minorEastAsia"/>
          <w:lang w:eastAsia="de-DE"/>
        </w:rPr>
        <w:t xml:space="preserve">process module from one </w:t>
      </w:r>
      <w:r w:rsidR="00AF1684">
        <w:rPr>
          <w:rFonts w:eastAsiaTheme="minorEastAsia"/>
          <w:lang w:eastAsia="de-DE"/>
        </w:rPr>
        <w:t>resource</w:t>
      </w:r>
      <w:r w:rsidR="006313D6">
        <w:rPr>
          <w:rFonts w:eastAsiaTheme="minorEastAsia"/>
          <w:lang w:eastAsia="de-DE"/>
        </w:rPr>
        <w:t xml:space="preserve"> to </w:t>
      </w:r>
      <w:r w:rsidR="00BD26CE">
        <w:rPr>
          <w:rFonts w:eastAsiaTheme="minorEastAsia"/>
          <w:lang w:eastAsia="de-DE"/>
        </w:rPr>
        <w:t>an</w:t>
      </w:r>
      <w:r w:rsidR="006313D6">
        <w:rPr>
          <w:rFonts w:eastAsiaTheme="minorEastAsia"/>
          <w:lang w:eastAsia="de-DE"/>
        </w:rPr>
        <w:t>other</w:t>
      </w:r>
      <w:r w:rsidR="00AF1684">
        <w:rPr>
          <w:rFonts w:eastAsiaTheme="minorEastAsia"/>
          <w:lang w:eastAsia="de-DE"/>
        </w:rPr>
        <w:t xml:space="preserve"> (</w:t>
      </w:r>
      <m:oMath>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s</m:t>
            </m:r>
          </m:sub>
        </m:sSub>
        <m:r>
          <w:rPr>
            <w:rFonts w:ascii="Cambria Math" w:hAnsi="Cambria Math"/>
            <w:lang w:eastAsia="de-DE"/>
          </w:rPr>
          <m:t>∈</m:t>
        </m:r>
        <m:sSubSup>
          <m:sSubSupPr>
            <m:ctrlPr>
              <w:rPr>
                <w:rFonts w:ascii="Cambria Math" w:hAnsi="Cambria Math"/>
                <w:i/>
              </w:rPr>
            </m:ctrlPr>
          </m:sSubSupPr>
          <m:e>
            <m:r>
              <w:rPr>
                <w:rFonts w:ascii="Cambria Math" w:hAnsi="Cambria Math"/>
                <w:lang w:eastAsia="de-DE"/>
              </w:rPr>
              <m:t>M</m:t>
            </m:r>
            <m:ctrlPr>
              <w:rPr>
                <w:rFonts w:ascii="Cambria Math" w:hAnsi="Cambria Math"/>
                <w:i/>
                <w:lang w:eastAsia="de-DE"/>
              </w:rPr>
            </m:ctrlPr>
          </m:e>
          <m:sub>
            <m:r>
              <w:rPr>
                <w:rFonts w:ascii="Cambria Math" w:hAnsi="Cambria Math"/>
                <w:lang w:eastAsia="de-DE"/>
              </w:rPr>
              <m:t>k</m:t>
            </m:r>
            <m:ctrlPr>
              <w:rPr>
                <w:rFonts w:ascii="Cambria Math" w:hAnsi="Cambria Math"/>
                <w:i/>
                <w:lang w:eastAsia="de-DE"/>
              </w:rPr>
            </m:ctrlPr>
          </m:sub>
          <m:sup>
            <m:r>
              <w:rPr>
                <w:rFonts w:ascii="Cambria Math" w:hAnsi="Cambria Math"/>
              </w:rPr>
              <m:t>'</m:t>
            </m:r>
          </m:sup>
        </m:sSubSup>
      </m:oMath>
      <w:r w:rsidR="00800D21">
        <w:rPr>
          <w:rFonts w:eastAsiaTheme="minorEastAsia"/>
        </w:rPr>
        <w:t xml:space="preserve"> and </w:t>
      </w:r>
      <m:oMath>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s</m:t>
            </m:r>
          </m:sub>
        </m:sSub>
        <m:r>
          <w:rPr>
            <w:rFonts w:ascii="Cambria Math" w:hAnsi="Cambria Math"/>
            <w:lang w:eastAsia="de-DE"/>
          </w:rPr>
          <m:t>∈</m:t>
        </m:r>
        <m:sSubSup>
          <m:sSubSupPr>
            <m:ctrlPr>
              <w:rPr>
                <w:rFonts w:ascii="Cambria Math" w:hAnsi="Cambria Math"/>
                <w:i/>
              </w:rPr>
            </m:ctrlPr>
          </m:sSubSupPr>
          <m:e>
            <m:r>
              <w:rPr>
                <w:rFonts w:ascii="Cambria Math" w:hAnsi="Cambria Math"/>
                <w:lang w:eastAsia="de-DE"/>
              </w:rPr>
              <m:t>M</m:t>
            </m:r>
            <m:ctrlPr>
              <w:rPr>
                <w:rFonts w:ascii="Cambria Math" w:hAnsi="Cambria Math"/>
                <w:i/>
                <w:lang w:eastAsia="de-DE"/>
              </w:rPr>
            </m:ctrlPr>
          </m:e>
          <m:sub>
            <m:r>
              <w:rPr>
                <w:rFonts w:ascii="Cambria Math" w:hAnsi="Cambria Math"/>
                <w:lang w:eastAsia="de-DE"/>
              </w:rPr>
              <m:t>g</m:t>
            </m:r>
            <m:ctrlPr>
              <w:rPr>
                <w:rFonts w:ascii="Cambria Math" w:hAnsi="Cambria Math"/>
                <w:i/>
                <w:lang w:eastAsia="de-DE"/>
              </w:rPr>
            </m:ctrlPr>
          </m:sub>
          <m:sup/>
        </m:sSubSup>
      </m:oMath>
      <w:r w:rsidR="00800D21">
        <w:rPr>
          <w:rFonts w:eastAsiaTheme="minorEastAsia"/>
        </w:rPr>
        <w:t xml:space="preserve"> where </w:t>
      </w:r>
      <m:oMath>
        <m:r>
          <w:rPr>
            <w:rFonts w:ascii="Cambria Math" w:eastAsiaTheme="minorEastAsia" w:hAnsi="Cambria Math"/>
          </w:rPr>
          <m:t>k≠g</m:t>
        </m:r>
      </m:oMath>
      <w:r w:rsidR="00AF1684">
        <w:rPr>
          <w:rFonts w:eastAsiaTheme="minorEastAsia"/>
          <w:lang w:eastAsia="de-DE"/>
        </w:rPr>
        <w:t>)</w:t>
      </w:r>
      <w:r w:rsidR="006313D6">
        <w:rPr>
          <w:rFonts w:eastAsiaTheme="minorEastAsia"/>
          <w:lang w:eastAsia="de-DE"/>
        </w:rPr>
        <w:t>. Lastly, the control policy</w:t>
      </w:r>
      <w:r w:rsidR="00800D21">
        <w:rPr>
          <w:rFonts w:eastAsiaTheme="minorEastAsia"/>
          <w:lang w:eastAsia="de-DE"/>
        </w:rPr>
        <w:t xml:space="preserve"> </w:t>
      </w:r>
      <m:oMath>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k</m:t>
            </m:r>
          </m:sub>
        </m:sSub>
      </m:oMath>
      <w:r w:rsidR="006313D6">
        <w:rPr>
          <w:rFonts w:eastAsiaTheme="minorEastAsia"/>
          <w:lang w:eastAsia="de-DE"/>
        </w:rPr>
        <w:t xml:space="preserve"> of </w:t>
      </w:r>
      <w:r w:rsidR="00800D21">
        <w:rPr>
          <w:rFonts w:eastAsiaTheme="minorEastAsia"/>
          <w:lang w:eastAsia="de-DE"/>
        </w:rPr>
        <w:t xml:space="preserve">a </w:t>
      </w:r>
      <w:r w:rsidR="006313D6">
        <w:rPr>
          <w:rFonts w:eastAsiaTheme="minorEastAsia"/>
          <w:lang w:eastAsia="de-DE"/>
        </w:rPr>
        <w:t>resource</w:t>
      </w:r>
      <w:r w:rsidR="00800D21">
        <w:rPr>
          <w:rFonts w:eastAsiaTheme="minorEastAsia"/>
          <w:lang w:eastAsia="de-DE"/>
        </w:rPr>
        <w:t xml:space="preserve"> </w:t>
      </w:r>
      <m:oMath>
        <m:sSub>
          <m:sSubPr>
            <m:ctrlPr>
              <w:rPr>
                <w:rFonts w:ascii="Cambria Math" w:hAnsi="Cambria Math"/>
                <w:i/>
                <w:lang w:eastAsia="de-DE"/>
              </w:rPr>
            </m:ctrlPr>
          </m:sSubPr>
          <m:e>
            <m:r>
              <w:rPr>
                <w:rFonts w:ascii="Cambria Math" w:hAnsi="Cambria Math"/>
                <w:lang w:eastAsia="de-DE"/>
              </w:rPr>
              <m:t>R</m:t>
            </m:r>
          </m:e>
          <m:sub>
            <m:r>
              <w:rPr>
                <w:rFonts w:ascii="Cambria Math" w:hAnsi="Cambria Math"/>
                <w:lang w:eastAsia="de-DE"/>
              </w:rPr>
              <m:t>k</m:t>
            </m:r>
          </m:sub>
        </m:sSub>
      </m:oMath>
      <w:r w:rsidR="006313D6">
        <w:rPr>
          <w:rFonts w:eastAsiaTheme="minorEastAsia"/>
          <w:lang w:eastAsia="de-DE"/>
        </w:rPr>
        <w:t xml:space="preserve"> can be </w:t>
      </w:r>
      <w:r w:rsidR="002F2DD0">
        <w:rPr>
          <w:rFonts w:eastAsiaTheme="minorEastAsia"/>
          <w:lang w:eastAsia="de-DE"/>
        </w:rPr>
        <w:t>altered</w:t>
      </w:r>
      <w:r w:rsidR="00800D21">
        <w:rPr>
          <w:rFonts w:eastAsiaTheme="minorEastAsia"/>
          <w:lang w:eastAsia="de-DE"/>
        </w:rPr>
        <w:t xml:space="preserve"> (</w:t>
      </w:r>
      <m:oMath>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k</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k</m:t>
            </m:r>
          </m:sub>
        </m:sSub>
      </m:oMath>
      <w:r w:rsidR="00800D21">
        <w:rPr>
          <w:rFonts w:eastAsiaTheme="minorEastAsia"/>
          <w:lang w:eastAsia="de-DE"/>
        </w:rPr>
        <w:t>)</w:t>
      </w:r>
      <w:r w:rsidR="006313D6">
        <w:rPr>
          <w:rFonts w:eastAsiaTheme="minorEastAsia"/>
          <w:lang w:eastAsia="de-DE"/>
        </w:rPr>
        <w:t xml:space="preserve">. </w:t>
      </w:r>
    </w:p>
    <w:p w14:paraId="7CA6DDE9" w14:textId="51CEEF93" w:rsidR="0063389F" w:rsidRDefault="006313D6" w:rsidP="0063389F">
      <w:r>
        <w:t>The objectives of the optimization problem at hand are minimal reconfiguration cost</w:t>
      </w:r>
      <w:r w:rsidR="0063389F">
        <w:t xml:space="preserve"> </w:t>
      </w:r>
      <m:oMath>
        <m:r>
          <w:rPr>
            <w:rFonts w:ascii="Cambria Math" w:hAnsi="Cambria Math"/>
          </w:rPr>
          <m:t>C</m:t>
        </m:r>
      </m:oMath>
      <w:r>
        <w:t>, minimal inventory</w:t>
      </w:r>
      <w:r w:rsidR="0063389F">
        <w:t xml:space="preserve"> </w:t>
      </w:r>
      <m:oMath>
        <m:r>
          <w:rPr>
            <w:rFonts w:ascii="Cambria Math" w:hAnsi="Cambria Math"/>
          </w:rPr>
          <m:t>I</m:t>
        </m:r>
      </m:oMath>
      <w:r>
        <w:t xml:space="preserve"> in the </w:t>
      </w:r>
      <w:r w:rsidR="002F2DD0">
        <w:t>RMS</w:t>
      </w:r>
      <w:r>
        <w:t xml:space="preserve"> and a maximum throughput</w:t>
      </w:r>
      <w:r w:rsidR="0063389F">
        <w:t xml:space="preserve"> </w:t>
      </w:r>
      <m:oMath>
        <m:r>
          <w:rPr>
            <w:rFonts w:ascii="Cambria Math" w:hAnsi="Cambria Math"/>
          </w:rPr>
          <m:t>λ</m:t>
        </m:r>
      </m:oMath>
      <w:r>
        <w:t>. Although lead time or throughput time</w:t>
      </w:r>
      <w:r w:rsidR="0063389F">
        <w:t xml:space="preserve"> </w:t>
      </w:r>
      <m:oMath>
        <m:r>
          <w:rPr>
            <w:rFonts w:ascii="Cambria Math" w:hAnsi="Cambria Math"/>
          </w:rPr>
          <m:t>T</m:t>
        </m:r>
      </m:oMath>
      <w:r>
        <w:t xml:space="preserve"> is an important performance measure in practice, it is neglected in regard </w:t>
      </w:r>
      <w:r w:rsidR="0063389F">
        <w:t xml:space="preserve">of its correlation with inventory level </w:t>
      </w:r>
      <m:oMath>
        <m:r>
          <w:rPr>
            <w:rFonts w:ascii="Cambria Math" w:hAnsi="Cambria Math"/>
          </w:rPr>
          <m:t>I</m:t>
        </m:r>
      </m:oMath>
      <w:r w:rsidR="0063389F">
        <w:t xml:space="preserve"> and throughput</w:t>
      </w:r>
      <w:r w:rsidR="003623C0">
        <w:t xml:space="preserve"> </w:t>
      </w:r>
      <m:oMath>
        <m:r>
          <w:rPr>
            <w:rFonts w:ascii="Cambria Math" w:hAnsi="Cambria Math"/>
          </w:rPr>
          <m:t>λ</m:t>
        </m:r>
      </m:oMath>
      <w:r>
        <w:t xml:space="preserve">, </w:t>
      </w:r>
      <w:r w:rsidR="0063389F">
        <w:t>according to Little</w:t>
      </w:r>
      <w:r w:rsidR="003623C0">
        <w:t>’</w:t>
      </w:r>
      <w:r w:rsidR="0063389F">
        <w:t>s Law (</w:t>
      </w:r>
      <m:oMath>
        <m:r>
          <w:rPr>
            <w:rFonts w:ascii="Cambria Math" w:hAnsi="Cambria Math"/>
          </w:rPr>
          <m:t>T=</m:t>
        </m:r>
        <m:f>
          <m:fPr>
            <m:ctrlPr>
              <w:rPr>
                <w:rFonts w:ascii="Cambria Math" w:hAnsi="Cambria Math"/>
                <w:i/>
              </w:rPr>
            </m:ctrlPr>
          </m:fPr>
          <m:num>
            <m:r>
              <w:rPr>
                <w:rFonts w:ascii="Cambria Math" w:hAnsi="Cambria Math"/>
              </w:rPr>
              <m:t>I</m:t>
            </m:r>
          </m:num>
          <m:den>
            <m:r>
              <w:rPr>
                <w:rFonts w:ascii="Cambria Math" w:hAnsi="Cambria Math"/>
              </w:rPr>
              <m:t>λ</m:t>
            </m:r>
          </m:den>
        </m:f>
      </m:oMath>
      <w:r w:rsidR="0063389F">
        <w:t>)</w:t>
      </w:r>
      <w:r w:rsidR="003623C0">
        <w:t xml:space="preserve"> </w:t>
      </w:r>
      <w:sdt>
        <w:sdtPr>
          <w:alias w:val="To edit, see citavi.com/edit"/>
          <w:tag w:val="CitaviPlaceholder#178c143f-0720-4ce9-8532-5d7e8d01ab67"/>
          <w:id w:val="-2035649026"/>
          <w:placeholder>
            <w:docPart w:val="DefaultPlaceholder_-1854013440"/>
          </w:placeholder>
        </w:sdtPr>
        <w:sdtContent>
          <w:r w:rsidR="003623C0">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NGE3MDc5LWY4NmQtNDA0Yi05NGY3LTExN2M0YzY3ZWI3NSIsIlJhbmdlTGVuZ3RoIjo0LCJSZWZlcmVuY2VJZCI6Ijk1Zjg4ZTRjLTI2YWItNGEyNy1iYTIxLWUwMGUzZmQwYmY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xpbmsuc3ByaW5nZXIuY29tL2NoYXB0ZXIvMTAuMTAwNy85NzgtMC0zODctNzM2OTktMF81IiwiVXJpU3RyaW5nIjoiaHR0cHM6Ly9saW5rLnNwcmluZ2VyLmNvbS9jaGFwdGVyLzEwLjEwMDcvOTc4LTAtMzg3LTczNjk5LTBf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JlaHJlbmR0IiwiQ3JlYXRlZE9uIjoiMjAyMi0xMC0xOFQxOTowMDowNCIsIk1vZGlmaWVkQnkiOiJfU2ViYXN0aWFuIEJlaHJlbmR0IiwiSWQiOiIyNDA5YjMwMi05ZWQ2LTQzNzktYjM3NS0xMTA5NWJhYzNkOGQiLCJNb2RpZmllZE9uIjoiMjAyMi0xMC0xOFQxOTowMDowNCIsIlByb2plY3QiOnsiJHJlZiI6Ijg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DcvOTc4LTAtMzg3LTczNjk5LTBfNSIsIlVyaVN0cmluZyI6Imh0dHBzOi8vZG9pLm9yZy8xMC4xMDA3Lzk3OC0wLTM4Ny03MzY5OS0wXz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}</w:instrText>
          </w:r>
          <w:r w:rsidR="003623C0">
            <w:fldChar w:fldCharType="separate"/>
          </w:r>
          <w:r w:rsidR="00D223E2">
            <w:t>[25]</w:t>
          </w:r>
          <w:r w:rsidR="003623C0">
            <w:fldChar w:fldCharType="end"/>
          </w:r>
        </w:sdtContent>
      </w:sdt>
      <w:r w:rsidR="0063389F">
        <w:t>. The mentioned objectives describe a conflict of objectives,</w:t>
      </w:r>
      <w:r w:rsidR="000833AB">
        <w:t xml:space="preserve"> since they describe independent</w:t>
      </w:r>
      <w:r w:rsidR="003623C0">
        <w:t xml:space="preserve"> and </w:t>
      </w:r>
      <w:r w:rsidR="00D7328C">
        <w:t xml:space="preserve">contradictory </w:t>
      </w:r>
      <w:r w:rsidR="000833AB">
        <w:t>goals. For example, increasing the throughput of a production system requires a larger production capacity, that is only reached by increased cost</w:t>
      </w:r>
      <w:r w:rsidR="0063389F">
        <w:t xml:space="preserve">. </w:t>
      </w:r>
      <w:r w:rsidR="000833AB">
        <w:t>Therefore, the optimization problem yields a set of pareto-optimal configurations</w:t>
      </w:r>
      <w:r w:rsidR="00BD26CE">
        <w:t>. Identification of a</w:t>
      </w:r>
      <w:r w:rsidR="00D7328C">
        <w:t xml:space="preserve"> particular </w:t>
      </w:r>
      <w:r w:rsidR="00BD26CE">
        <w:t>optimum can only be achieved by</w:t>
      </w:r>
      <w:r w:rsidR="000833AB">
        <w:t xml:space="preserve"> </w:t>
      </w:r>
      <w:r w:rsidR="00D7328C">
        <w:t xml:space="preserve">knowing the </w:t>
      </w:r>
      <w:r w:rsidR="000833AB">
        <w:t>weighting</w:t>
      </w:r>
      <w:r w:rsidR="00D7328C">
        <w:t xml:space="preserve"> of the </w:t>
      </w:r>
      <w:r w:rsidR="000833AB">
        <w:t>objectives</w:t>
      </w:r>
      <w:r w:rsidR="00BD26CE">
        <w:t>.</w:t>
      </w:r>
    </w:p>
    <w:p w14:paraId="58818D06" w14:textId="619D55A1" w:rsidR="005C3D03" w:rsidRDefault="005C3D03" w:rsidP="00F5775D">
      <w:pPr>
        <w:pStyle w:val="CPSLberschrift11"/>
      </w:pPr>
      <w:r>
        <w:t>Specific use case</w:t>
      </w:r>
    </w:p>
    <w:p w14:paraId="382620F3" w14:textId="14E36097" w:rsidR="008964DC" w:rsidRDefault="003623C0" w:rsidP="008964DC">
      <w:r>
        <w:t xml:space="preserve">In order to investigate the performances of the three meta-heuristics to solve a reconfiguration problem, a representative </w:t>
      </w:r>
      <w:r w:rsidR="008964DC">
        <w:t xml:space="preserve">benchmark </w:t>
      </w:r>
      <w:r>
        <w:t xml:space="preserve">use case of </w:t>
      </w:r>
      <w:r w:rsidR="002F2DD0">
        <w:t>an</w:t>
      </w:r>
      <w:r>
        <w:t xml:space="preserve"> </w:t>
      </w:r>
      <w:r w:rsidR="004F49F7">
        <w:t>RMS</w:t>
      </w:r>
      <w:r>
        <w:t xml:space="preserve"> is used. </w:t>
      </w:r>
      <w:r w:rsidR="007B7EE1">
        <w:t>In the benchmark use case, an initial configuration is chosen as the initial state</w:t>
      </w:r>
      <w:r w:rsidR="002F2DD0">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B7EE1">
        <w:t xml:space="preserve"> and reconfiguration cost is evaluated by a comparison of</w:t>
      </w:r>
      <w:r w:rsidR="00E647E0">
        <w:t xml:space="preserve"> the</w:t>
      </w:r>
      <w:r w:rsidR="007B7EE1">
        <w:t xml:space="preserve"> reconfigured and </w:t>
      </w:r>
      <w:r w:rsidR="00E647E0">
        <w:t xml:space="preserve">the </w:t>
      </w:r>
      <w:r w:rsidR="007B7EE1">
        <w:t xml:space="preserve">initial </w:t>
      </w:r>
      <w:r w:rsidR="002F2DD0">
        <w:t>configuration</w:t>
      </w:r>
      <w:r w:rsidR="007B7EE1">
        <w:t>. The initial configuration</w:t>
      </w:r>
      <w:r w:rsidR="002F2DD0">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B7EE1">
        <w:t xml:space="preserve"> is described in Table 1. </w:t>
      </w:r>
    </w:p>
    <w:p w14:paraId="31DE11AF" w14:textId="59346BF2" w:rsidR="00AC5598" w:rsidRPr="003C6B85" w:rsidRDefault="00AC5598" w:rsidP="00AC5598">
      <w:pPr>
        <w:pStyle w:val="Beschriftung"/>
      </w:pPr>
      <w:r w:rsidRPr="003C6B85">
        <w:t xml:space="preserve">Table </w:t>
      </w:r>
      <w:bookmarkStart w:id="7" w:name="_Hlk117023069"/>
      <w:r w:rsidRPr="003C6B85">
        <w:fldChar w:fldCharType="begin"/>
      </w:r>
      <w:r w:rsidRPr="003C6B85">
        <w:instrText xml:space="preserve"> SEQ Table \* ARABIC </w:instrText>
      </w:r>
      <w:r w:rsidRPr="003C6B85">
        <w:fldChar w:fldCharType="separate"/>
      </w:r>
      <w:r w:rsidR="00003EAA">
        <w:rPr>
          <w:noProof/>
        </w:rPr>
        <w:t>1</w:t>
      </w:r>
      <w:r w:rsidRPr="003C6B85">
        <w:fldChar w:fldCharType="end"/>
      </w:r>
      <w:bookmarkEnd w:id="7"/>
      <w:r w:rsidRPr="003C6B85">
        <w:t xml:space="preserve">: </w:t>
      </w:r>
      <w:r w:rsidR="00CC53C2">
        <w:t>Initial configuration</w:t>
      </w:r>
      <w:r w:rsidR="002F2DD0">
        <w:t xml:space="preserve"> </w:t>
      </w:r>
      <m:oMath>
        <m:sSub>
          <m:sSubPr>
            <m:ctrlPr>
              <w:rPr>
                <w:rFonts w:ascii="Cambria Math" w:hAnsi="Cambria Math"/>
                <w:i/>
                <w:iCs w:val="0"/>
                <w:color w:val="auto"/>
                <w:sz w:val="22"/>
                <w:szCs w:val="22"/>
              </w:rPr>
            </m:ctrlPr>
          </m:sSubPr>
          <m:e>
            <m:r>
              <w:rPr>
                <w:rFonts w:ascii="Cambria Math" w:hAnsi="Cambria Math"/>
              </w:rPr>
              <m:t>S</m:t>
            </m:r>
          </m:e>
          <m:sub>
            <m:r>
              <w:rPr>
                <w:rFonts w:ascii="Cambria Math" w:hAnsi="Cambria Math"/>
              </w:rPr>
              <m:t>I</m:t>
            </m:r>
          </m:sub>
        </m:sSub>
      </m:oMath>
      <w:r w:rsidR="00CC53C2">
        <w:t xml:space="preserve"> of the manufacturing system in the studied benchmark use case</w:t>
      </w:r>
    </w:p>
    <w:tbl>
      <w:tblPr>
        <w:tblStyle w:val="Tabellenraster"/>
        <w:tblW w:w="0" w:type="auto"/>
        <w:tblLook w:val="04A0" w:firstRow="1" w:lastRow="0" w:firstColumn="1" w:lastColumn="0" w:noHBand="0" w:noVBand="1"/>
      </w:tblPr>
      <w:tblGrid>
        <w:gridCol w:w="2438"/>
        <w:gridCol w:w="2451"/>
        <w:gridCol w:w="2165"/>
        <w:gridCol w:w="2402"/>
      </w:tblGrid>
      <w:tr w:rsidR="00AC5598" w:rsidRPr="007248BE" w14:paraId="6FE42514" w14:textId="77777777" w:rsidTr="00AC5598">
        <w:tc>
          <w:tcPr>
            <w:tcW w:w="2438" w:type="dxa"/>
            <w:tcBorders>
              <w:left w:val="nil"/>
              <w:bottom w:val="single" w:sz="4" w:space="0" w:color="auto"/>
              <w:right w:val="nil"/>
            </w:tcBorders>
          </w:tcPr>
          <w:p w14:paraId="2F592597" w14:textId="2C6BA385" w:rsidR="00AC5598" w:rsidRPr="007248BE" w:rsidRDefault="00AC5598" w:rsidP="00CC53C2">
            <w:pPr>
              <w:spacing w:after="60"/>
            </w:pPr>
            <w:r>
              <w:t>Resource</w:t>
            </w:r>
            <w:r w:rsidRPr="007248BE">
              <w:t xml:space="preserve"> </w:t>
            </w:r>
          </w:p>
        </w:tc>
        <w:tc>
          <w:tcPr>
            <w:tcW w:w="2451" w:type="dxa"/>
            <w:tcBorders>
              <w:left w:val="nil"/>
              <w:bottom w:val="single" w:sz="4" w:space="0" w:color="auto"/>
              <w:right w:val="nil"/>
            </w:tcBorders>
          </w:tcPr>
          <w:p w14:paraId="0A03E27B" w14:textId="6FC35ADD" w:rsidR="00AC5598" w:rsidRPr="007248BE" w:rsidRDefault="00AC5598" w:rsidP="00CC53C2">
            <w:pPr>
              <w:spacing w:after="60"/>
            </w:pPr>
            <w:r>
              <w:t>Operations</w:t>
            </w:r>
          </w:p>
        </w:tc>
        <w:tc>
          <w:tcPr>
            <w:tcW w:w="2165" w:type="dxa"/>
            <w:tcBorders>
              <w:left w:val="nil"/>
              <w:bottom w:val="single" w:sz="4" w:space="0" w:color="auto"/>
              <w:right w:val="nil"/>
            </w:tcBorders>
          </w:tcPr>
          <w:p w14:paraId="5708A7C3" w14:textId="032E2252" w:rsidR="00AC5598" w:rsidRPr="007248BE" w:rsidRDefault="00AC5598" w:rsidP="00CC53C2">
            <w:pPr>
              <w:spacing w:after="60"/>
            </w:pPr>
            <w:r>
              <w:t>Location</w:t>
            </w:r>
          </w:p>
        </w:tc>
        <w:tc>
          <w:tcPr>
            <w:tcW w:w="2402" w:type="dxa"/>
            <w:tcBorders>
              <w:left w:val="nil"/>
              <w:bottom w:val="single" w:sz="4" w:space="0" w:color="auto"/>
              <w:right w:val="nil"/>
            </w:tcBorders>
          </w:tcPr>
          <w:p w14:paraId="52144D3E" w14:textId="4F8A2660" w:rsidR="00AC5598" w:rsidRPr="007248BE" w:rsidRDefault="00AC5598" w:rsidP="00CC53C2">
            <w:pPr>
              <w:spacing w:after="60"/>
            </w:pPr>
            <w:r>
              <w:t>Control policy</w:t>
            </w:r>
          </w:p>
        </w:tc>
      </w:tr>
      <w:tr w:rsidR="00AC5598" w:rsidRPr="007248BE" w14:paraId="6C7DC385" w14:textId="77777777" w:rsidTr="00AC5598">
        <w:tc>
          <w:tcPr>
            <w:tcW w:w="2438" w:type="dxa"/>
            <w:tcBorders>
              <w:top w:val="single" w:sz="4" w:space="0" w:color="auto"/>
              <w:left w:val="nil"/>
              <w:bottom w:val="nil"/>
              <w:right w:val="nil"/>
            </w:tcBorders>
          </w:tcPr>
          <w:p w14:paraId="1E6F5D24" w14:textId="258C08C9" w:rsidR="00AC5598" w:rsidRPr="007248BE" w:rsidRDefault="00AC5598" w:rsidP="00CC53C2">
            <w:pPr>
              <w:spacing w:after="60"/>
            </w:pPr>
            <w:r>
              <w:t>Machine 1</w:t>
            </w:r>
          </w:p>
        </w:tc>
        <w:tc>
          <w:tcPr>
            <w:tcW w:w="2451" w:type="dxa"/>
            <w:tcBorders>
              <w:top w:val="single" w:sz="4" w:space="0" w:color="auto"/>
              <w:left w:val="nil"/>
              <w:bottom w:val="nil"/>
              <w:right w:val="nil"/>
            </w:tcBorders>
          </w:tcPr>
          <w:p w14:paraId="3154DEB5" w14:textId="17EF3708" w:rsidR="00AC5598" w:rsidRPr="007248BE" w:rsidRDefault="00000000" w:rsidP="00CC53C2">
            <w:pPr>
              <w:spacing w:after="60"/>
            </w:pPr>
            <m:oMath>
              <m:sSub>
                <m:sSubPr>
                  <m:ctrlPr>
                    <w:rPr>
                      <w:rFonts w:ascii="Cambria Math" w:hAnsi="Cambria Math"/>
                      <w:i/>
                    </w:rPr>
                  </m:ctrlPr>
                </m:sSubPr>
                <m:e>
                  <m:r>
                    <w:rPr>
                      <w:rFonts w:ascii="Cambria Math" w:hAnsi="Cambria Math"/>
                    </w:rPr>
                    <m:t>o</m:t>
                  </m:r>
                </m:e>
                <m:sub>
                  <m:r>
                    <w:rPr>
                      <w:rFonts w:ascii="Cambria Math" w:hAnsi="Cambria Math"/>
                    </w:rPr>
                    <m:t>1</m:t>
                  </m:r>
                </m:sub>
              </m:sSub>
            </m:oMath>
            <w:r w:rsidR="00AC5598">
              <w:t xml:space="preserve">, </w:t>
            </w:r>
            <m:oMath>
              <m:sSub>
                <m:sSubPr>
                  <m:ctrlPr>
                    <w:rPr>
                      <w:rFonts w:ascii="Cambria Math" w:hAnsi="Cambria Math"/>
                      <w:i/>
                    </w:rPr>
                  </m:ctrlPr>
                </m:sSubPr>
                <m:e>
                  <m:r>
                    <w:rPr>
                      <w:rFonts w:ascii="Cambria Math" w:hAnsi="Cambria Math"/>
                    </w:rPr>
                    <m:t>o</m:t>
                  </m:r>
                </m:e>
                <m:sub>
                  <m:r>
                    <w:rPr>
                      <w:rFonts w:ascii="Cambria Math" w:hAnsi="Cambria Math"/>
                    </w:rPr>
                    <m:t>3</m:t>
                  </m:r>
                </m:sub>
              </m:sSub>
            </m:oMath>
          </w:p>
        </w:tc>
        <w:tc>
          <w:tcPr>
            <w:tcW w:w="2165" w:type="dxa"/>
            <w:tcBorders>
              <w:top w:val="single" w:sz="4" w:space="0" w:color="auto"/>
              <w:left w:val="nil"/>
              <w:bottom w:val="nil"/>
              <w:right w:val="nil"/>
            </w:tcBorders>
          </w:tcPr>
          <w:p w14:paraId="0B903E1C" w14:textId="5EAEB73F" w:rsidR="00AC5598" w:rsidRDefault="007B7EE1" w:rsidP="00CC53C2">
            <w:pPr>
              <w:spacing w:after="60"/>
            </w:pPr>
            <w:r>
              <w:t>(5, 5)</w:t>
            </w:r>
          </w:p>
        </w:tc>
        <w:tc>
          <w:tcPr>
            <w:tcW w:w="2402" w:type="dxa"/>
            <w:tcBorders>
              <w:top w:val="single" w:sz="4" w:space="0" w:color="auto"/>
              <w:left w:val="nil"/>
              <w:bottom w:val="nil"/>
              <w:right w:val="nil"/>
            </w:tcBorders>
          </w:tcPr>
          <w:p w14:paraId="1FF09B2D" w14:textId="5DD4DAD0" w:rsidR="00AC5598" w:rsidRPr="007248BE" w:rsidRDefault="007B7EE1" w:rsidP="00CC53C2">
            <w:pPr>
              <w:spacing w:after="60"/>
            </w:pPr>
            <w:r>
              <w:t>FIFO</w:t>
            </w:r>
          </w:p>
        </w:tc>
      </w:tr>
      <w:tr w:rsidR="00AC5598" w:rsidRPr="007248BE" w14:paraId="629EBD06" w14:textId="77777777" w:rsidTr="00AC5598">
        <w:tc>
          <w:tcPr>
            <w:tcW w:w="2438" w:type="dxa"/>
            <w:tcBorders>
              <w:top w:val="nil"/>
              <w:left w:val="nil"/>
              <w:bottom w:val="nil"/>
              <w:right w:val="nil"/>
            </w:tcBorders>
          </w:tcPr>
          <w:p w14:paraId="2FC2ABAB" w14:textId="2EB4D7BF" w:rsidR="00AC5598" w:rsidRPr="007248BE" w:rsidRDefault="00AC5598" w:rsidP="00CC53C2">
            <w:pPr>
              <w:spacing w:after="60"/>
            </w:pPr>
            <w:r>
              <w:t>Machine 2</w:t>
            </w:r>
          </w:p>
        </w:tc>
        <w:tc>
          <w:tcPr>
            <w:tcW w:w="2451" w:type="dxa"/>
            <w:tcBorders>
              <w:top w:val="nil"/>
              <w:left w:val="nil"/>
              <w:bottom w:val="nil"/>
              <w:right w:val="nil"/>
            </w:tcBorders>
          </w:tcPr>
          <w:p w14:paraId="5A409DC1" w14:textId="6C99AD5F" w:rsidR="00AC5598" w:rsidRPr="007248BE" w:rsidRDefault="00000000" w:rsidP="00CC53C2">
            <w:pPr>
              <w:spacing w:after="60"/>
            </w:pP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007B7EE1">
              <w:t xml:space="preserve">, </w:t>
            </w:r>
            <m:oMath>
              <m:sSub>
                <m:sSubPr>
                  <m:ctrlPr>
                    <w:rPr>
                      <w:rFonts w:ascii="Cambria Math" w:hAnsi="Cambria Math"/>
                      <w:i/>
                    </w:rPr>
                  </m:ctrlPr>
                </m:sSubPr>
                <m:e>
                  <m:r>
                    <w:rPr>
                      <w:rFonts w:ascii="Cambria Math" w:hAnsi="Cambria Math"/>
                    </w:rPr>
                    <m:t>o</m:t>
                  </m:r>
                </m:e>
                <m:sub>
                  <m:r>
                    <w:rPr>
                      <w:rFonts w:ascii="Cambria Math" w:hAnsi="Cambria Math"/>
                    </w:rPr>
                    <m:t>5</m:t>
                  </m:r>
                </m:sub>
              </m:sSub>
            </m:oMath>
          </w:p>
        </w:tc>
        <w:tc>
          <w:tcPr>
            <w:tcW w:w="2165" w:type="dxa"/>
            <w:tcBorders>
              <w:top w:val="nil"/>
              <w:left w:val="nil"/>
              <w:bottom w:val="nil"/>
              <w:right w:val="nil"/>
            </w:tcBorders>
          </w:tcPr>
          <w:p w14:paraId="45A12FBB" w14:textId="2082D478" w:rsidR="00AC5598" w:rsidRPr="007248BE" w:rsidRDefault="007B7EE1" w:rsidP="00CC53C2">
            <w:pPr>
              <w:spacing w:after="60"/>
            </w:pPr>
            <w:r>
              <w:t>(5, 10)</w:t>
            </w:r>
          </w:p>
        </w:tc>
        <w:tc>
          <w:tcPr>
            <w:tcW w:w="2402" w:type="dxa"/>
            <w:tcBorders>
              <w:top w:val="nil"/>
              <w:left w:val="nil"/>
              <w:bottom w:val="nil"/>
              <w:right w:val="nil"/>
            </w:tcBorders>
          </w:tcPr>
          <w:p w14:paraId="7BF0DEC2" w14:textId="4F25CCAF" w:rsidR="00AC5598" w:rsidRPr="007248BE" w:rsidRDefault="007B7EE1" w:rsidP="00CC53C2">
            <w:pPr>
              <w:spacing w:after="60"/>
            </w:pPr>
            <w:r>
              <w:t>SPT</w:t>
            </w:r>
          </w:p>
        </w:tc>
      </w:tr>
      <w:tr w:rsidR="00AC5598" w:rsidRPr="007248BE" w14:paraId="40B4325B" w14:textId="77777777" w:rsidTr="007B7EE1">
        <w:tc>
          <w:tcPr>
            <w:tcW w:w="2438" w:type="dxa"/>
            <w:tcBorders>
              <w:top w:val="nil"/>
              <w:left w:val="nil"/>
              <w:bottom w:val="nil"/>
              <w:right w:val="nil"/>
            </w:tcBorders>
          </w:tcPr>
          <w:p w14:paraId="7EC67574" w14:textId="3630C522" w:rsidR="00AC5598" w:rsidRPr="007248BE" w:rsidRDefault="00AC5598" w:rsidP="00CC53C2">
            <w:pPr>
              <w:spacing w:after="60"/>
            </w:pPr>
            <w:r>
              <w:t>Machine 3</w:t>
            </w:r>
          </w:p>
        </w:tc>
        <w:tc>
          <w:tcPr>
            <w:tcW w:w="2451" w:type="dxa"/>
            <w:tcBorders>
              <w:top w:val="nil"/>
              <w:left w:val="nil"/>
              <w:bottom w:val="nil"/>
              <w:right w:val="nil"/>
            </w:tcBorders>
            <w:vAlign w:val="center"/>
          </w:tcPr>
          <w:p w14:paraId="1E94E106" w14:textId="4B9D1438" w:rsidR="00AC5598" w:rsidRPr="007B7EE1" w:rsidRDefault="00000000" w:rsidP="007B7EE1">
            <w:pPr>
              <w:spacing w:after="60"/>
              <w:jc w:val="left"/>
            </w:pPr>
            <m:oMathPara>
              <m:oMathParaPr>
                <m:jc m:val="left"/>
              </m:oMathParaPr>
              <m:oMath>
                <m:sSub>
                  <m:sSubPr>
                    <m:ctrlPr>
                      <w:rPr>
                        <w:rFonts w:ascii="Cambria Math" w:hAnsi="Cambria Math"/>
                        <w:i/>
                      </w:rPr>
                    </m:ctrlPr>
                  </m:sSubPr>
                  <m:e>
                    <m:r>
                      <w:rPr>
                        <w:rFonts w:ascii="Cambria Math" w:hAnsi="Cambria Math"/>
                      </w:rPr>
                      <m:t>o</m:t>
                    </m:r>
                  </m:e>
                  <m:sub>
                    <m:r>
                      <w:rPr>
                        <w:rFonts w:ascii="Cambria Math" w:hAnsi="Cambria Math"/>
                      </w:rPr>
                      <m:t>4</m:t>
                    </m:r>
                  </m:sub>
                </m:sSub>
              </m:oMath>
            </m:oMathPara>
          </w:p>
        </w:tc>
        <w:tc>
          <w:tcPr>
            <w:tcW w:w="2165" w:type="dxa"/>
            <w:tcBorders>
              <w:top w:val="nil"/>
              <w:left w:val="nil"/>
              <w:bottom w:val="nil"/>
              <w:right w:val="nil"/>
            </w:tcBorders>
          </w:tcPr>
          <w:p w14:paraId="453654EC" w14:textId="6B7E07AD" w:rsidR="00AC5598" w:rsidRDefault="007B7EE1" w:rsidP="00CC53C2">
            <w:pPr>
              <w:spacing w:after="60"/>
            </w:pPr>
            <w:r>
              <w:t>(10, 5)</w:t>
            </w:r>
          </w:p>
        </w:tc>
        <w:tc>
          <w:tcPr>
            <w:tcW w:w="2402" w:type="dxa"/>
            <w:tcBorders>
              <w:top w:val="nil"/>
              <w:left w:val="nil"/>
              <w:bottom w:val="nil"/>
              <w:right w:val="nil"/>
            </w:tcBorders>
          </w:tcPr>
          <w:p w14:paraId="50895CA6" w14:textId="7F893F4B" w:rsidR="00AC5598" w:rsidRPr="007248BE" w:rsidRDefault="007B7EE1" w:rsidP="00CC53C2">
            <w:pPr>
              <w:spacing w:after="60"/>
            </w:pPr>
            <w:r>
              <w:t>FIFO</w:t>
            </w:r>
          </w:p>
        </w:tc>
      </w:tr>
      <w:tr w:rsidR="00AC5598" w:rsidRPr="007248BE" w14:paraId="480A55FB" w14:textId="77777777" w:rsidTr="00AC5598">
        <w:tc>
          <w:tcPr>
            <w:tcW w:w="2438" w:type="dxa"/>
            <w:tcBorders>
              <w:top w:val="nil"/>
              <w:left w:val="nil"/>
              <w:bottom w:val="nil"/>
              <w:right w:val="nil"/>
            </w:tcBorders>
          </w:tcPr>
          <w:p w14:paraId="664414FB" w14:textId="14887E84" w:rsidR="00AC5598" w:rsidRDefault="00AC5598" w:rsidP="00CC53C2">
            <w:pPr>
              <w:spacing w:after="60"/>
            </w:pPr>
            <w:r>
              <w:t>Machine 4</w:t>
            </w:r>
          </w:p>
        </w:tc>
        <w:tc>
          <w:tcPr>
            <w:tcW w:w="2451" w:type="dxa"/>
            <w:tcBorders>
              <w:top w:val="nil"/>
              <w:left w:val="nil"/>
              <w:bottom w:val="nil"/>
              <w:right w:val="nil"/>
            </w:tcBorders>
          </w:tcPr>
          <w:p w14:paraId="5CE5C224" w14:textId="25B31B1C" w:rsidR="00AC5598" w:rsidRPr="007B7EE1" w:rsidRDefault="00000000" w:rsidP="00CC53C2">
            <w:pPr>
              <w:spacing w:after="60"/>
            </w:pPr>
            <m:oMathPara>
              <m:oMathParaPr>
                <m:jc m:val="left"/>
              </m:oMathParaPr>
              <m:oMath>
                <m:sSub>
                  <m:sSubPr>
                    <m:ctrlPr>
                      <w:rPr>
                        <w:rFonts w:ascii="Cambria Math" w:hAnsi="Cambria Math"/>
                        <w:i/>
                      </w:rPr>
                    </m:ctrlPr>
                  </m:sSubPr>
                  <m:e>
                    <m:r>
                      <w:rPr>
                        <w:rFonts w:ascii="Cambria Math" w:hAnsi="Cambria Math"/>
                      </w:rPr>
                      <m:t>o</m:t>
                    </m:r>
                  </m:e>
                  <m:sub>
                    <m:r>
                      <w:rPr>
                        <w:rFonts w:ascii="Cambria Math" w:hAnsi="Cambria Math"/>
                      </w:rPr>
                      <m:t>5</m:t>
                    </m:r>
                  </m:sub>
                </m:sSub>
              </m:oMath>
            </m:oMathPara>
          </w:p>
        </w:tc>
        <w:tc>
          <w:tcPr>
            <w:tcW w:w="2165" w:type="dxa"/>
            <w:tcBorders>
              <w:top w:val="nil"/>
              <w:left w:val="nil"/>
              <w:bottom w:val="nil"/>
              <w:right w:val="nil"/>
            </w:tcBorders>
          </w:tcPr>
          <w:p w14:paraId="7555BA90" w14:textId="43E1D17A" w:rsidR="00AC5598" w:rsidRDefault="007B7EE1" w:rsidP="00CC53C2">
            <w:pPr>
              <w:spacing w:after="60"/>
            </w:pPr>
            <w:r>
              <w:t>(10, 10)</w:t>
            </w:r>
          </w:p>
        </w:tc>
        <w:tc>
          <w:tcPr>
            <w:tcW w:w="2402" w:type="dxa"/>
            <w:tcBorders>
              <w:top w:val="nil"/>
              <w:left w:val="nil"/>
              <w:bottom w:val="nil"/>
              <w:right w:val="nil"/>
            </w:tcBorders>
          </w:tcPr>
          <w:p w14:paraId="74E31E32" w14:textId="6ED6A7C6" w:rsidR="00AC5598" w:rsidRDefault="007B7EE1" w:rsidP="00CC53C2">
            <w:pPr>
              <w:spacing w:after="60"/>
            </w:pPr>
            <w:r>
              <w:t>FIFO</w:t>
            </w:r>
          </w:p>
        </w:tc>
      </w:tr>
      <w:tr w:rsidR="007B7EE1" w:rsidRPr="007248BE" w14:paraId="7B7484B3" w14:textId="77777777" w:rsidTr="000E18EE">
        <w:tc>
          <w:tcPr>
            <w:tcW w:w="2438" w:type="dxa"/>
            <w:tcBorders>
              <w:top w:val="nil"/>
              <w:left w:val="nil"/>
              <w:bottom w:val="nil"/>
              <w:right w:val="nil"/>
            </w:tcBorders>
          </w:tcPr>
          <w:p w14:paraId="76DEA2B6" w14:textId="0454C305" w:rsidR="007B7EE1" w:rsidRDefault="007B7EE1" w:rsidP="007B7EE1">
            <w:pPr>
              <w:spacing w:after="60"/>
            </w:pPr>
            <w:r>
              <w:t>Transport resource 1</w:t>
            </w:r>
          </w:p>
        </w:tc>
        <w:tc>
          <w:tcPr>
            <w:tcW w:w="2451" w:type="dxa"/>
            <w:tcBorders>
              <w:top w:val="nil"/>
              <w:left w:val="nil"/>
              <w:bottom w:val="nil"/>
              <w:right w:val="nil"/>
            </w:tcBorders>
          </w:tcPr>
          <w:p w14:paraId="56152317" w14:textId="42CA5B14" w:rsidR="007B7EE1" w:rsidRDefault="007B7EE1" w:rsidP="007B7EE1">
            <w:pPr>
              <w:spacing w:after="60"/>
            </w:pPr>
            <w:r>
              <w:t>-</w:t>
            </w:r>
          </w:p>
        </w:tc>
        <w:tc>
          <w:tcPr>
            <w:tcW w:w="2165" w:type="dxa"/>
            <w:tcBorders>
              <w:top w:val="nil"/>
              <w:left w:val="nil"/>
              <w:bottom w:val="nil"/>
              <w:right w:val="nil"/>
            </w:tcBorders>
          </w:tcPr>
          <w:p w14:paraId="03F016AE" w14:textId="0792635D" w:rsidR="007B7EE1" w:rsidRDefault="007B7EE1" w:rsidP="007B7EE1">
            <w:pPr>
              <w:spacing w:after="60"/>
            </w:pPr>
            <w:r>
              <w:t>(5, 0)</w:t>
            </w:r>
          </w:p>
        </w:tc>
        <w:tc>
          <w:tcPr>
            <w:tcW w:w="2402" w:type="dxa"/>
            <w:tcBorders>
              <w:top w:val="nil"/>
              <w:left w:val="nil"/>
              <w:bottom w:val="nil"/>
              <w:right w:val="nil"/>
            </w:tcBorders>
          </w:tcPr>
          <w:p w14:paraId="2CA2C536" w14:textId="2F6726C3" w:rsidR="007B7EE1" w:rsidRDefault="007B7EE1" w:rsidP="007B7EE1">
            <w:pPr>
              <w:spacing w:after="60"/>
            </w:pPr>
            <w:r>
              <w:t>SPT</w:t>
            </w:r>
          </w:p>
        </w:tc>
      </w:tr>
      <w:tr w:rsidR="000E18EE" w:rsidRPr="007248BE" w14:paraId="0AE3E826" w14:textId="77777777" w:rsidTr="000E18EE">
        <w:tc>
          <w:tcPr>
            <w:tcW w:w="2438" w:type="dxa"/>
            <w:tcBorders>
              <w:top w:val="nil"/>
              <w:left w:val="nil"/>
              <w:bottom w:val="nil"/>
              <w:right w:val="nil"/>
            </w:tcBorders>
          </w:tcPr>
          <w:p w14:paraId="458A9375" w14:textId="595587A7" w:rsidR="000E18EE" w:rsidRDefault="000E18EE" w:rsidP="007B7EE1">
            <w:pPr>
              <w:spacing w:after="60"/>
            </w:pPr>
            <w:r>
              <w:t>Source</w:t>
            </w:r>
          </w:p>
        </w:tc>
        <w:tc>
          <w:tcPr>
            <w:tcW w:w="2451" w:type="dxa"/>
            <w:tcBorders>
              <w:top w:val="nil"/>
              <w:left w:val="nil"/>
              <w:bottom w:val="nil"/>
              <w:right w:val="nil"/>
            </w:tcBorders>
          </w:tcPr>
          <w:p w14:paraId="7047C2AC" w14:textId="4141FD57" w:rsidR="000E18EE" w:rsidRDefault="000E18EE" w:rsidP="007B7EE1">
            <w:pPr>
              <w:spacing w:after="60"/>
            </w:pPr>
            <w:r>
              <w:t>-</w:t>
            </w:r>
          </w:p>
        </w:tc>
        <w:tc>
          <w:tcPr>
            <w:tcW w:w="2165" w:type="dxa"/>
            <w:tcBorders>
              <w:top w:val="nil"/>
              <w:left w:val="nil"/>
              <w:bottom w:val="nil"/>
              <w:right w:val="nil"/>
            </w:tcBorders>
          </w:tcPr>
          <w:p w14:paraId="0C043227" w14:textId="434E9FF8" w:rsidR="000E18EE" w:rsidRDefault="000E18EE" w:rsidP="007B7EE1">
            <w:pPr>
              <w:spacing w:after="60"/>
            </w:pPr>
            <w:r>
              <w:t>(0, 0)</w:t>
            </w:r>
          </w:p>
        </w:tc>
        <w:tc>
          <w:tcPr>
            <w:tcW w:w="2402" w:type="dxa"/>
            <w:tcBorders>
              <w:top w:val="nil"/>
              <w:left w:val="nil"/>
              <w:bottom w:val="nil"/>
              <w:right w:val="nil"/>
            </w:tcBorders>
          </w:tcPr>
          <w:p w14:paraId="1804CAC7" w14:textId="4C02B40D" w:rsidR="000E18EE" w:rsidRDefault="000E18EE" w:rsidP="007B7EE1">
            <w:pPr>
              <w:spacing w:after="60"/>
            </w:pPr>
            <w:r>
              <w:t>-</w:t>
            </w:r>
          </w:p>
        </w:tc>
      </w:tr>
      <w:tr w:rsidR="000E18EE" w:rsidRPr="007248BE" w14:paraId="2A85763F" w14:textId="77777777" w:rsidTr="00AC5598">
        <w:tc>
          <w:tcPr>
            <w:tcW w:w="2438" w:type="dxa"/>
            <w:tcBorders>
              <w:top w:val="nil"/>
              <w:left w:val="nil"/>
              <w:right w:val="nil"/>
            </w:tcBorders>
          </w:tcPr>
          <w:p w14:paraId="477380EA" w14:textId="13C4BF18" w:rsidR="000E18EE" w:rsidRDefault="000E18EE" w:rsidP="007B7EE1">
            <w:pPr>
              <w:spacing w:after="60"/>
            </w:pPr>
            <w:r>
              <w:t>Sinks</w:t>
            </w:r>
          </w:p>
        </w:tc>
        <w:tc>
          <w:tcPr>
            <w:tcW w:w="2451" w:type="dxa"/>
            <w:tcBorders>
              <w:top w:val="nil"/>
              <w:left w:val="nil"/>
              <w:right w:val="nil"/>
            </w:tcBorders>
          </w:tcPr>
          <w:p w14:paraId="35257B42" w14:textId="7DE3C512" w:rsidR="000E18EE" w:rsidRDefault="000E18EE" w:rsidP="007B7EE1">
            <w:pPr>
              <w:spacing w:after="60"/>
            </w:pPr>
            <w:r>
              <w:t>-</w:t>
            </w:r>
          </w:p>
        </w:tc>
        <w:tc>
          <w:tcPr>
            <w:tcW w:w="2165" w:type="dxa"/>
            <w:tcBorders>
              <w:top w:val="nil"/>
              <w:left w:val="nil"/>
              <w:right w:val="nil"/>
            </w:tcBorders>
          </w:tcPr>
          <w:p w14:paraId="79F65C2E" w14:textId="4D9E467B" w:rsidR="000E18EE" w:rsidRDefault="000E18EE" w:rsidP="007B7EE1">
            <w:pPr>
              <w:spacing w:after="60"/>
            </w:pPr>
            <w:r>
              <w:t>(35, 35)</w:t>
            </w:r>
          </w:p>
        </w:tc>
        <w:tc>
          <w:tcPr>
            <w:tcW w:w="2402" w:type="dxa"/>
            <w:tcBorders>
              <w:top w:val="nil"/>
              <w:left w:val="nil"/>
              <w:right w:val="nil"/>
            </w:tcBorders>
          </w:tcPr>
          <w:p w14:paraId="7B3B3C4E" w14:textId="1EC2289F" w:rsidR="000E18EE" w:rsidRDefault="000E18EE" w:rsidP="007B7EE1">
            <w:pPr>
              <w:spacing w:after="60"/>
            </w:pPr>
            <w:r>
              <w:t>-</w:t>
            </w:r>
          </w:p>
        </w:tc>
      </w:tr>
    </w:tbl>
    <w:p w14:paraId="65A15B75" w14:textId="77777777" w:rsidR="008964DC" w:rsidRDefault="008964DC" w:rsidP="008964DC"/>
    <w:p w14:paraId="05B86654" w14:textId="0191843F" w:rsidR="0055779C" w:rsidRDefault="007B7EE1" w:rsidP="008964DC">
      <w:pPr>
        <w:rPr>
          <w:lang w:eastAsia="de-DE"/>
        </w:rPr>
      </w:pPr>
      <w:r>
        <w:lastRenderedPageBreak/>
        <w:t xml:space="preserve">The task of the manufacturing system is the </w:t>
      </w:r>
      <w:r w:rsidR="004D4326">
        <w:t xml:space="preserve">completion of jobs </w:t>
      </w:r>
      <w:r>
        <w:rPr>
          <w:rFonts w:eastAsiaTheme="minorEastAsia"/>
        </w:rPr>
        <w:t xml:space="preserve">that require the operation sequence </w:t>
      </w:r>
      <m:oMath>
        <m:sSub>
          <m:sSubPr>
            <m:ctrlPr>
              <w:rPr>
                <w:rFonts w:ascii="Cambria Math" w:hAnsi="Cambria Math"/>
                <w:i/>
                <w:lang w:eastAsia="de-DE"/>
              </w:rPr>
            </m:ctrlPr>
          </m:sSubPr>
          <m:e>
            <m:r>
              <w:rPr>
                <w:rFonts w:ascii="Cambria Math" w:hAnsi="Cambria Math"/>
                <w:lang w:eastAsia="de-DE"/>
              </w:rPr>
              <m:t>O</m:t>
            </m:r>
          </m:e>
          <m:sub>
            <m:r>
              <w:rPr>
                <w:rFonts w:ascii="Cambria Math" w:hAnsi="Cambria Math"/>
                <w:lang w:eastAsia="de-DE"/>
              </w:rPr>
              <m:t>p</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o</m:t>
            </m:r>
          </m:e>
          <m:sub>
            <m:r>
              <w:rPr>
                <w:rFonts w:ascii="Cambria Math" w:hAnsi="Cambria Math"/>
                <w:lang w:eastAsia="de-DE"/>
              </w:rPr>
              <m:t>1</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o</m:t>
            </m:r>
          </m:e>
          <m:sub>
            <m:r>
              <w:rPr>
                <w:rFonts w:ascii="Cambria Math" w:hAnsi="Cambria Math"/>
                <w:lang w:eastAsia="de-DE"/>
              </w:rPr>
              <m:t>2</m:t>
            </m:r>
          </m:sub>
        </m:sSub>
        <m:r>
          <w:rPr>
            <w:rFonts w:ascii="Cambria Math" w:hAnsi="Cambria Math"/>
            <w:lang w:eastAsia="de-DE"/>
          </w:rPr>
          <m:t xml:space="preserve">, </m:t>
        </m:r>
        <m:sSub>
          <m:sSubPr>
            <m:ctrlPr>
              <w:rPr>
                <w:rFonts w:ascii="Cambria Math" w:hAnsi="Cambria Math"/>
                <w:i/>
                <w:lang w:eastAsia="de-DE"/>
              </w:rPr>
            </m:ctrlPr>
          </m:sSubPr>
          <m:e>
            <m:r>
              <w:rPr>
                <w:rFonts w:ascii="Cambria Math" w:hAnsi="Cambria Math"/>
                <w:lang w:eastAsia="de-DE"/>
              </w:rPr>
              <m:t>o</m:t>
            </m:r>
          </m:e>
          <m:sub>
            <m:r>
              <w:rPr>
                <w:rFonts w:ascii="Cambria Math" w:hAnsi="Cambria Math"/>
                <w:lang w:eastAsia="de-DE"/>
              </w:rPr>
              <m:t>3</m:t>
            </m:r>
          </m:sub>
        </m:sSub>
        <m:r>
          <w:rPr>
            <w:rFonts w:ascii="Cambria Math" w:hAnsi="Cambria Math"/>
            <w:lang w:eastAsia="de-DE"/>
          </w:rPr>
          <m:t xml:space="preserve">, </m:t>
        </m:r>
        <m:sSub>
          <m:sSubPr>
            <m:ctrlPr>
              <w:rPr>
                <w:rFonts w:ascii="Cambria Math" w:hAnsi="Cambria Math"/>
                <w:i/>
                <w:lang w:eastAsia="de-DE"/>
              </w:rPr>
            </m:ctrlPr>
          </m:sSubPr>
          <m:e>
            <m:r>
              <w:rPr>
                <w:rFonts w:ascii="Cambria Math" w:hAnsi="Cambria Math"/>
                <w:lang w:eastAsia="de-DE"/>
              </w:rPr>
              <m:t>o</m:t>
            </m:r>
          </m:e>
          <m:sub>
            <m:r>
              <w:rPr>
                <w:rFonts w:ascii="Cambria Math" w:hAnsi="Cambria Math"/>
                <w:lang w:eastAsia="de-DE"/>
              </w:rPr>
              <m:t>4</m:t>
            </m:r>
          </m:sub>
        </m:sSub>
        <m:r>
          <w:rPr>
            <w:rFonts w:ascii="Cambria Math" w:hAnsi="Cambria Math"/>
            <w:lang w:eastAsia="de-DE"/>
          </w:rPr>
          <m:t xml:space="preserve">, </m:t>
        </m:r>
        <m:sSub>
          <m:sSubPr>
            <m:ctrlPr>
              <w:rPr>
                <w:rFonts w:ascii="Cambria Math" w:hAnsi="Cambria Math"/>
                <w:i/>
                <w:lang w:eastAsia="de-DE"/>
              </w:rPr>
            </m:ctrlPr>
          </m:sSubPr>
          <m:e>
            <m:r>
              <w:rPr>
                <w:rFonts w:ascii="Cambria Math" w:hAnsi="Cambria Math"/>
                <w:lang w:eastAsia="de-DE"/>
              </w:rPr>
              <m:t>o</m:t>
            </m:r>
          </m:e>
          <m:sub>
            <m:r>
              <w:rPr>
                <w:rFonts w:ascii="Cambria Math" w:hAnsi="Cambria Math"/>
                <w:lang w:eastAsia="de-DE"/>
              </w:rPr>
              <m:t>5</m:t>
            </m:r>
          </m:sub>
        </m:sSub>
        <m:r>
          <w:rPr>
            <w:rFonts w:ascii="Cambria Math" w:hAnsi="Cambria Math"/>
            <w:lang w:eastAsia="de-DE"/>
          </w:rPr>
          <m:t>}</m:t>
        </m:r>
      </m:oMath>
      <w:r>
        <w:rPr>
          <w:rFonts w:eastAsiaTheme="minorEastAsia"/>
          <w:lang w:eastAsia="de-DE"/>
        </w:rPr>
        <w:t xml:space="preserve"> to be finished</w:t>
      </w:r>
      <w:r w:rsidRPr="00687D1D">
        <w:rPr>
          <w:lang w:eastAsia="de-DE"/>
        </w:rPr>
        <w:t>.</w:t>
      </w:r>
      <w:r w:rsidR="00EB2BEF">
        <w:rPr>
          <w:lang w:eastAsia="de-DE"/>
        </w:rPr>
        <w:t xml:space="preserve"> </w:t>
      </w:r>
      <w:r w:rsidR="004D4326">
        <w:rPr>
          <w:lang w:eastAsia="de-DE"/>
        </w:rPr>
        <w:t xml:space="preserve">Since all jobs require the same process sequence, the second index is omitted for sake of simplicity. Moreover, every operation is performed by a distinct process module in the use case, for which reason a </w:t>
      </w:r>
      <w:r w:rsidR="00F5775D">
        <w:rPr>
          <w:lang w:eastAsia="de-DE"/>
        </w:rPr>
        <w:t>differentiation</w:t>
      </w:r>
      <w:r w:rsidR="004D4326">
        <w:rPr>
          <w:lang w:eastAsia="de-DE"/>
        </w:rPr>
        <w:t xml:space="preserve"> of operations and process modules is in this case unnecessary. </w:t>
      </w:r>
    </w:p>
    <w:p w14:paraId="4E51AC4C" w14:textId="05352614" w:rsidR="008964DC" w:rsidRDefault="00EB2BEF" w:rsidP="008964DC">
      <w:pPr>
        <w:rPr>
          <w:lang w:eastAsia="de-DE"/>
        </w:rPr>
      </w:pPr>
      <w:r>
        <w:rPr>
          <w:lang w:eastAsia="de-DE"/>
        </w:rPr>
        <w:t xml:space="preserve">Individual </w:t>
      </w:r>
      <w:r w:rsidR="004D4326">
        <w:rPr>
          <w:lang w:eastAsia="de-DE"/>
        </w:rPr>
        <w:t>jobs</w:t>
      </w:r>
      <w:r>
        <w:rPr>
          <w:lang w:eastAsia="de-DE"/>
        </w:rPr>
        <w:t xml:space="preserve"> </w:t>
      </w:r>
      <w:r w:rsidR="00D7328C">
        <w:rPr>
          <w:lang w:eastAsia="de-DE"/>
        </w:rPr>
        <w:t xml:space="preserve">are released </w:t>
      </w:r>
      <w:r>
        <w:rPr>
          <w:lang w:eastAsia="de-DE"/>
        </w:rPr>
        <w:t>in</w:t>
      </w:r>
      <w:r w:rsidR="00D7328C">
        <w:rPr>
          <w:lang w:eastAsia="de-DE"/>
        </w:rPr>
        <w:t>to</w:t>
      </w:r>
      <w:r>
        <w:rPr>
          <w:lang w:eastAsia="de-DE"/>
        </w:rPr>
        <w:t xml:space="preserve"> the manufacturing system</w:t>
      </w:r>
      <w:r w:rsidR="00101FED">
        <w:rPr>
          <w:lang w:eastAsia="de-DE"/>
        </w:rPr>
        <w:t xml:space="preserve"> by </w:t>
      </w:r>
      <w:r w:rsidR="00F8352B">
        <w:rPr>
          <w:lang w:eastAsia="de-DE"/>
        </w:rPr>
        <w:t>the source</w:t>
      </w:r>
      <w:r>
        <w:rPr>
          <w:lang w:eastAsia="de-DE"/>
        </w:rPr>
        <w:t xml:space="preserve"> </w:t>
      </w:r>
      <w:r w:rsidR="00D7328C">
        <w:rPr>
          <w:lang w:eastAsia="de-DE"/>
        </w:rPr>
        <w:t xml:space="preserve">with </w:t>
      </w:r>
      <w:r>
        <w:rPr>
          <w:lang w:eastAsia="de-DE"/>
        </w:rPr>
        <w:t>exponentially distributed interarrival times</w:t>
      </w:r>
      <w:r w:rsidR="00BB262C">
        <w:rPr>
          <w:lang w:eastAsia="de-DE"/>
        </w:rPr>
        <w:t>.</w:t>
      </w:r>
      <w:r w:rsidR="004D4326">
        <w:rPr>
          <w:lang w:eastAsia="de-DE"/>
        </w:rPr>
        <w:t xml:space="preserve"> </w:t>
      </w:r>
      <w:r w:rsidR="00BB262C">
        <w:rPr>
          <w:lang w:eastAsia="de-DE"/>
        </w:rPr>
        <w:t>E</w:t>
      </w:r>
      <w:r>
        <w:rPr>
          <w:lang w:eastAsia="de-DE"/>
        </w:rPr>
        <w:t>ach performed operation takes a normal distributed process time.</w:t>
      </w:r>
      <w:r w:rsidR="000E18EE">
        <w:rPr>
          <w:lang w:eastAsia="de-DE"/>
        </w:rPr>
        <w:t xml:space="preserve"> The transport time required to</w:t>
      </w:r>
      <w:r w:rsidR="00BB262C">
        <w:rPr>
          <w:lang w:eastAsia="de-DE"/>
        </w:rPr>
        <w:t xml:space="preserve"> transfer</w:t>
      </w:r>
      <w:r w:rsidR="000E18EE">
        <w:rPr>
          <w:lang w:eastAsia="de-DE"/>
        </w:rPr>
        <w:t xml:space="preserve"> products from one machine to </w:t>
      </w:r>
      <w:r w:rsidR="00437628">
        <w:rPr>
          <w:lang w:eastAsia="de-DE"/>
        </w:rPr>
        <w:t xml:space="preserve">another is calculated by considering the transport distance by the Manhattan distance and assuming a velocity of </w:t>
      </w:r>
      <w:r w:rsidR="00F3396B">
        <w:rPr>
          <w:lang w:eastAsia="de-DE"/>
        </w:rPr>
        <w:t>1</w:t>
      </w:r>
      <w:r w:rsidR="00437628">
        <w:rPr>
          <w:lang w:eastAsia="de-DE"/>
        </w:rPr>
        <w:t xml:space="preserve"> m/s and a constant reaction time of 2 s.</w:t>
      </w:r>
      <w:r w:rsidR="000E18EE">
        <w:rPr>
          <w:lang w:eastAsia="de-DE"/>
        </w:rPr>
        <w:t xml:space="preserve"> </w:t>
      </w:r>
      <w:r>
        <w:rPr>
          <w:lang w:eastAsia="de-DE"/>
        </w:rPr>
        <w:t xml:space="preserve"> Moreover, machine</w:t>
      </w:r>
      <w:r w:rsidR="0034506F">
        <w:rPr>
          <w:lang w:eastAsia="de-DE"/>
        </w:rPr>
        <w:t xml:space="preserve"> and transport resources</w:t>
      </w:r>
      <w:r>
        <w:rPr>
          <w:lang w:eastAsia="de-DE"/>
        </w:rPr>
        <w:t xml:space="preserve"> </w:t>
      </w:r>
      <w:r w:rsidR="0034506F">
        <w:rPr>
          <w:lang w:eastAsia="de-DE"/>
        </w:rPr>
        <w:t xml:space="preserve">fail </w:t>
      </w:r>
      <w:r>
        <w:rPr>
          <w:lang w:eastAsia="de-DE"/>
        </w:rPr>
        <w:t xml:space="preserve">in exponentially distributed time </w:t>
      </w:r>
      <w:r w:rsidR="0034506F">
        <w:rPr>
          <w:lang w:eastAsia="de-DE"/>
        </w:rPr>
        <w:t>to failure (TTF)</w:t>
      </w:r>
      <w:r>
        <w:rPr>
          <w:lang w:eastAsia="de-DE"/>
        </w:rPr>
        <w:t xml:space="preserve"> and the associated repairs require 15 min. </w:t>
      </w:r>
      <w:r w:rsidR="00CC53C2">
        <w:rPr>
          <w:lang w:eastAsia="de-DE"/>
        </w:rPr>
        <w:t>An overview of the parameters of the time distributions of the individual processes can be found in Table 2.</w:t>
      </w:r>
    </w:p>
    <w:p w14:paraId="7F93CB47" w14:textId="54275792" w:rsidR="00CC53C2" w:rsidRPr="003C6B85" w:rsidRDefault="00CC53C2" w:rsidP="00CC53C2">
      <w:pPr>
        <w:pStyle w:val="Beschriftung"/>
      </w:pPr>
      <w:r w:rsidRPr="003C6B85">
        <w:t xml:space="preserve">Table </w:t>
      </w:r>
      <w:r w:rsidR="006D4475" w:rsidRPr="006D4475">
        <w:fldChar w:fldCharType="begin"/>
      </w:r>
      <w:r w:rsidR="006D4475" w:rsidRPr="006D4475">
        <w:instrText xml:space="preserve"> SEQ Table \* ARABIC </w:instrText>
      </w:r>
      <w:r w:rsidR="006D4475" w:rsidRPr="006D4475">
        <w:fldChar w:fldCharType="separate"/>
      </w:r>
      <w:r w:rsidR="00003EAA">
        <w:rPr>
          <w:noProof/>
        </w:rPr>
        <w:t>2</w:t>
      </w:r>
      <w:r w:rsidR="006D4475" w:rsidRPr="006D4475">
        <w:fldChar w:fldCharType="end"/>
      </w:r>
      <w:r w:rsidRPr="003C6B85">
        <w:t xml:space="preserve">: </w:t>
      </w:r>
      <w:r>
        <w:t>Overview of the distribution parameters of the time of processes in the benchmark use case</w:t>
      </w:r>
    </w:p>
    <w:tbl>
      <w:tblPr>
        <w:tblStyle w:val="Tabellenraster"/>
        <w:tblW w:w="0" w:type="auto"/>
        <w:tblLook w:val="04A0" w:firstRow="1" w:lastRow="0" w:firstColumn="1" w:lastColumn="0" w:noHBand="0" w:noVBand="1"/>
      </w:tblPr>
      <w:tblGrid>
        <w:gridCol w:w="2364"/>
        <w:gridCol w:w="2364"/>
        <w:gridCol w:w="2364"/>
        <w:gridCol w:w="2364"/>
      </w:tblGrid>
      <w:tr w:rsidR="00CC53C2" w:rsidRPr="007248BE" w14:paraId="39CCD160" w14:textId="77777777" w:rsidTr="00DE138A">
        <w:tc>
          <w:tcPr>
            <w:tcW w:w="2364" w:type="dxa"/>
            <w:tcBorders>
              <w:left w:val="nil"/>
              <w:bottom w:val="single" w:sz="4" w:space="0" w:color="auto"/>
              <w:right w:val="nil"/>
            </w:tcBorders>
          </w:tcPr>
          <w:p w14:paraId="63EA70A1" w14:textId="6A6071E4" w:rsidR="00CC53C2" w:rsidRPr="007248BE" w:rsidRDefault="0034506F" w:rsidP="00CC53C2">
            <w:pPr>
              <w:spacing w:after="60"/>
            </w:pPr>
            <w:r>
              <w:t>P</w:t>
            </w:r>
            <w:r w:rsidR="00CC53C2">
              <w:t>rocess</w:t>
            </w:r>
            <w:r w:rsidR="00CC53C2" w:rsidRPr="007248BE">
              <w:t xml:space="preserve"> </w:t>
            </w:r>
          </w:p>
        </w:tc>
        <w:tc>
          <w:tcPr>
            <w:tcW w:w="2364" w:type="dxa"/>
            <w:tcBorders>
              <w:left w:val="nil"/>
              <w:bottom w:val="single" w:sz="4" w:space="0" w:color="auto"/>
              <w:right w:val="nil"/>
            </w:tcBorders>
          </w:tcPr>
          <w:p w14:paraId="684318BE" w14:textId="7EA4F47C" w:rsidR="00CC53C2" w:rsidRPr="007248BE" w:rsidRDefault="0034506F" w:rsidP="00CC53C2">
            <w:pPr>
              <w:spacing w:after="60"/>
            </w:pPr>
            <w:r>
              <w:t>Distribution type</w:t>
            </w:r>
          </w:p>
        </w:tc>
        <w:tc>
          <w:tcPr>
            <w:tcW w:w="2364" w:type="dxa"/>
            <w:tcBorders>
              <w:left w:val="nil"/>
              <w:bottom w:val="single" w:sz="4" w:space="0" w:color="auto"/>
              <w:right w:val="nil"/>
            </w:tcBorders>
          </w:tcPr>
          <w:p w14:paraId="33EFCAD9" w14:textId="067673AE" w:rsidR="00CC53C2" w:rsidRPr="007248BE" w:rsidRDefault="00CC53C2" w:rsidP="00CC53C2">
            <w:pPr>
              <w:spacing w:after="60"/>
            </w:pPr>
            <w:r>
              <w:t>Mean</w:t>
            </w:r>
          </w:p>
        </w:tc>
        <w:tc>
          <w:tcPr>
            <w:tcW w:w="2364" w:type="dxa"/>
            <w:tcBorders>
              <w:left w:val="nil"/>
              <w:bottom w:val="single" w:sz="4" w:space="0" w:color="auto"/>
              <w:right w:val="nil"/>
            </w:tcBorders>
          </w:tcPr>
          <w:p w14:paraId="1145B210" w14:textId="4EBC3E60" w:rsidR="00CC53C2" w:rsidRPr="007248BE" w:rsidRDefault="0034506F" w:rsidP="00CC53C2">
            <w:pPr>
              <w:spacing w:after="60"/>
            </w:pPr>
            <m:oMath>
              <m:r>
                <w:rPr>
                  <w:rFonts w:ascii="Cambria Math" w:hAnsi="Cambria Math"/>
                </w:rPr>
                <m:t>σ</m:t>
              </m:r>
            </m:oMath>
            <w:r>
              <w:rPr>
                <w:rFonts w:eastAsiaTheme="minorEastAsia"/>
              </w:rPr>
              <w:t xml:space="preserve"> </w:t>
            </w:r>
          </w:p>
        </w:tc>
      </w:tr>
      <w:tr w:rsidR="00CC53C2" w:rsidRPr="007248BE" w14:paraId="0F70B8FC" w14:textId="77777777" w:rsidTr="00DE138A">
        <w:tc>
          <w:tcPr>
            <w:tcW w:w="2364" w:type="dxa"/>
            <w:tcBorders>
              <w:top w:val="single" w:sz="4" w:space="0" w:color="auto"/>
              <w:left w:val="nil"/>
              <w:bottom w:val="nil"/>
              <w:right w:val="nil"/>
            </w:tcBorders>
          </w:tcPr>
          <w:p w14:paraId="0189273F" w14:textId="50AED639" w:rsidR="00CC53C2" w:rsidRPr="00DE138A" w:rsidRDefault="00000000" w:rsidP="00DE138A">
            <w:pPr>
              <w:spacing w:after="60"/>
              <w:jc w:val="left"/>
            </w:pPr>
            <m:oMathPara>
              <m:oMathParaPr>
                <m:jc m:val="left"/>
              </m:oMathParaPr>
              <m:oMath>
                <m:sSub>
                  <m:sSubPr>
                    <m:ctrlPr>
                      <w:rPr>
                        <w:rFonts w:ascii="Cambria Math" w:hAnsi="Cambria Math"/>
                        <w:i/>
                      </w:rPr>
                    </m:ctrlPr>
                  </m:sSubPr>
                  <m:e>
                    <m:r>
                      <w:rPr>
                        <w:rFonts w:ascii="Cambria Math" w:hAnsi="Cambria Math"/>
                      </w:rPr>
                      <m:t>o</m:t>
                    </m:r>
                  </m:e>
                  <m:sub>
                    <m:r>
                      <w:rPr>
                        <w:rFonts w:ascii="Cambria Math" w:hAnsi="Cambria Math"/>
                      </w:rPr>
                      <m:t>1</m:t>
                    </m:r>
                  </m:sub>
                </m:sSub>
              </m:oMath>
            </m:oMathPara>
          </w:p>
        </w:tc>
        <w:tc>
          <w:tcPr>
            <w:tcW w:w="2364" w:type="dxa"/>
            <w:tcBorders>
              <w:top w:val="single" w:sz="4" w:space="0" w:color="auto"/>
              <w:left w:val="nil"/>
              <w:bottom w:val="nil"/>
              <w:right w:val="nil"/>
            </w:tcBorders>
          </w:tcPr>
          <w:p w14:paraId="6CE1827E" w14:textId="772999A4" w:rsidR="00CC53C2" w:rsidRPr="007248BE" w:rsidRDefault="00DE138A" w:rsidP="00CC53C2">
            <w:pPr>
              <w:spacing w:after="60"/>
            </w:pPr>
            <w:r>
              <w:t>Normal distribution</w:t>
            </w:r>
          </w:p>
        </w:tc>
        <w:tc>
          <w:tcPr>
            <w:tcW w:w="2364" w:type="dxa"/>
            <w:tcBorders>
              <w:top w:val="single" w:sz="4" w:space="0" w:color="auto"/>
              <w:left w:val="nil"/>
              <w:bottom w:val="nil"/>
              <w:right w:val="nil"/>
            </w:tcBorders>
          </w:tcPr>
          <w:p w14:paraId="05B3476D" w14:textId="0ED24015" w:rsidR="00CC53C2" w:rsidRPr="007248BE" w:rsidRDefault="00DE138A" w:rsidP="00CC53C2">
            <w:pPr>
              <w:spacing w:after="60"/>
            </w:pPr>
            <w:r>
              <w:t>50 s</w:t>
            </w:r>
          </w:p>
        </w:tc>
        <w:tc>
          <w:tcPr>
            <w:tcW w:w="2364" w:type="dxa"/>
            <w:tcBorders>
              <w:top w:val="single" w:sz="4" w:space="0" w:color="auto"/>
              <w:left w:val="nil"/>
              <w:bottom w:val="nil"/>
              <w:right w:val="nil"/>
            </w:tcBorders>
          </w:tcPr>
          <w:p w14:paraId="49C7C22B" w14:textId="657CBC91" w:rsidR="00CC53C2" w:rsidRPr="007248BE" w:rsidRDefault="00DE138A" w:rsidP="00CC53C2">
            <w:pPr>
              <w:spacing w:after="60"/>
            </w:pPr>
            <w:r>
              <w:t>5 s</w:t>
            </w:r>
          </w:p>
        </w:tc>
      </w:tr>
      <w:tr w:rsidR="00CC53C2" w:rsidRPr="007248BE" w14:paraId="1D9C9692" w14:textId="77777777" w:rsidTr="00DE138A">
        <w:trPr>
          <w:trHeight w:val="80"/>
        </w:trPr>
        <w:tc>
          <w:tcPr>
            <w:tcW w:w="2364" w:type="dxa"/>
            <w:tcBorders>
              <w:top w:val="nil"/>
              <w:left w:val="nil"/>
              <w:bottom w:val="nil"/>
              <w:right w:val="nil"/>
            </w:tcBorders>
          </w:tcPr>
          <w:p w14:paraId="7275491A" w14:textId="03B57CB6" w:rsidR="00CC53C2" w:rsidRPr="00DE138A" w:rsidRDefault="00000000" w:rsidP="00DE138A">
            <w:pPr>
              <w:spacing w:after="60"/>
              <w:jc w:val="left"/>
            </w:pPr>
            <m:oMathPara>
              <m:oMathParaPr>
                <m:jc m:val="left"/>
              </m:oMathParaPr>
              <m:oMath>
                <m:sSub>
                  <m:sSubPr>
                    <m:ctrlPr>
                      <w:rPr>
                        <w:rFonts w:ascii="Cambria Math" w:hAnsi="Cambria Math"/>
                        <w:i/>
                      </w:rPr>
                    </m:ctrlPr>
                  </m:sSubPr>
                  <m:e>
                    <m:r>
                      <w:rPr>
                        <w:rFonts w:ascii="Cambria Math" w:hAnsi="Cambria Math"/>
                      </w:rPr>
                      <m:t>o</m:t>
                    </m:r>
                  </m:e>
                  <m:sub>
                    <m:r>
                      <w:rPr>
                        <w:rFonts w:ascii="Cambria Math" w:hAnsi="Cambria Math"/>
                      </w:rPr>
                      <m:t>2</m:t>
                    </m:r>
                  </m:sub>
                </m:sSub>
              </m:oMath>
            </m:oMathPara>
          </w:p>
        </w:tc>
        <w:tc>
          <w:tcPr>
            <w:tcW w:w="2364" w:type="dxa"/>
            <w:tcBorders>
              <w:top w:val="nil"/>
              <w:left w:val="nil"/>
              <w:bottom w:val="nil"/>
              <w:right w:val="nil"/>
            </w:tcBorders>
          </w:tcPr>
          <w:p w14:paraId="26B7F447" w14:textId="038EB1D9" w:rsidR="00CC53C2" w:rsidRPr="007248BE" w:rsidRDefault="00DE138A" w:rsidP="00CC53C2">
            <w:pPr>
              <w:spacing w:after="60"/>
            </w:pPr>
            <w:r>
              <w:t>Normal distribution</w:t>
            </w:r>
          </w:p>
        </w:tc>
        <w:tc>
          <w:tcPr>
            <w:tcW w:w="2364" w:type="dxa"/>
            <w:tcBorders>
              <w:top w:val="nil"/>
              <w:left w:val="nil"/>
              <w:bottom w:val="nil"/>
              <w:right w:val="nil"/>
            </w:tcBorders>
          </w:tcPr>
          <w:p w14:paraId="18825512" w14:textId="32F11343" w:rsidR="00CC53C2" w:rsidRPr="007248BE" w:rsidRDefault="00DE138A" w:rsidP="00CC53C2">
            <w:pPr>
              <w:spacing w:after="60"/>
            </w:pPr>
            <w:r>
              <w:t>250 s</w:t>
            </w:r>
          </w:p>
        </w:tc>
        <w:tc>
          <w:tcPr>
            <w:tcW w:w="2364" w:type="dxa"/>
            <w:tcBorders>
              <w:top w:val="nil"/>
              <w:left w:val="nil"/>
              <w:bottom w:val="nil"/>
              <w:right w:val="nil"/>
            </w:tcBorders>
          </w:tcPr>
          <w:p w14:paraId="5B06594C" w14:textId="7D5AEE99" w:rsidR="00CC53C2" w:rsidRPr="007248BE" w:rsidRDefault="00DE138A" w:rsidP="00CC53C2">
            <w:pPr>
              <w:spacing w:after="60"/>
            </w:pPr>
            <w:r>
              <w:t>25 s</w:t>
            </w:r>
          </w:p>
        </w:tc>
      </w:tr>
      <w:tr w:rsidR="00DE138A" w:rsidRPr="007248BE" w14:paraId="282673AA" w14:textId="77777777" w:rsidTr="00DE138A">
        <w:trPr>
          <w:trHeight w:val="80"/>
        </w:trPr>
        <w:tc>
          <w:tcPr>
            <w:tcW w:w="2364" w:type="dxa"/>
            <w:tcBorders>
              <w:top w:val="nil"/>
              <w:left w:val="nil"/>
              <w:bottom w:val="nil"/>
              <w:right w:val="nil"/>
            </w:tcBorders>
          </w:tcPr>
          <w:p w14:paraId="72387716" w14:textId="4348D3F4" w:rsidR="00DE138A" w:rsidRPr="00DE138A" w:rsidRDefault="00000000" w:rsidP="00DE138A">
            <w:pPr>
              <w:spacing w:after="60"/>
              <w:jc w:val="left"/>
              <w:rPr>
                <w:rFonts w:eastAsia="Calibri"/>
              </w:rPr>
            </w:pPr>
            <m:oMathPara>
              <m:oMathParaPr>
                <m:jc m:val="left"/>
              </m:oMathParaPr>
              <m:oMath>
                <m:sSub>
                  <m:sSubPr>
                    <m:ctrlPr>
                      <w:rPr>
                        <w:rFonts w:ascii="Cambria Math" w:hAnsi="Cambria Math"/>
                        <w:i/>
                      </w:rPr>
                    </m:ctrlPr>
                  </m:sSubPr>
                  <m:e>
                    <m:r>
                      <w:rPr>
                        <w:rFonts w:ascii="Cambria Math" w:hAnsi="Cambria Math"/>
                      </w:rPr>
                      <m:t>o</m:t>
                    </m:r>
                  </m:e>
                  <m:sub>
                    <m:r>
                      <w:rPr>
                        <w:rFonts w:ascii="Cambria Math" w:hAnsi="Cambria Math"/>
                      </w:rPr>
                      <m:t>3</m:t>
                    </m:r>
                  </m:sub>
                </m:sSub>
              </m:oMath>
            </m:oMathPara>
          </w:p>
        </w:tc>
        <w:tc>
          <w:tcPr>
            <w:tcW w:w="2364" w:type="dxa"/>
            <w:tcBorders>
              <w:top w:val="nil"/>
              <w:left w:val="nil"/>
              <w:bottom w:val="nil"/>
              <w:right w:val="nil"/>
            </w:tcBorders>
          </w:tcPr>
          <w:p w14:paraId="7B3D8518" w14:textId="1449914D" w:rsidR="00DE138A" w:rsidRPr="007248BE" w:rsidRDefault="00DE138A" w:rsidP="00CC53C2">
            <w:pPr>
              <w:spacing w:after="60"/>
            </w:pPr>
            <w:r>
              <w:t>Normal distribution</w:t>
            </w:r>
          </w:p>
        </w:tc>
        <w:tc>
          <w:tcPr>
            <w:tcW w:w="2364" w:type="dxa"/>
            <w:tcBorders>
              <w:top w:val="nil"/>
              <w:left w:val="nil"/>
              <w:bottom w:val="nil"/>
              <w:right w:val="nil"/>
            </w:tcBorders>
          </w:tcPr>
          <w:p w14:paraId="0227DE89" w14:textId="537A2B70" w:rsidR="00DE138A" w:rsidRPr="007248BE" w:rsidRDefault="00DE138A" w:rsidP="00CC53C2">
            <w:pPr>
              <w:spacing w:after="60"/>
            </w:pPr>
            <w:r>
              <w:t>40 s</w:t>
            </w:r>
          </w:p>
        </w:tc>
        <w:tc>
          <w:tcPr>
            <w:tcW w:w="2364" w:type="dxa"/>
            <w:tcBorders>
              <w:top w:val="nil"/>
              <w:left w:val="nil"/>
              <w:bottom w:val="nil"/>
              <w:right w:val="nil"/>
            </w:tcBorders>
          </w:tcPr>
          <w:p w14:paraId="4E90E823" w14:textId="24806150" w:rsidR="00DE138A" w:rsidRPr="007248BE" w:rsidRDefault="00DE138A" w:rsidP="00CC53C2">
            <w:pPr>
              <w:spacing w:after="60"/>
            </w:pPr>
            <w:r>
              <w:t>4 s</w:t>
            </w:r>
          </w:p>
        </w:tc>
      </w:tr>
      <w:tr w:rsidR="00DE138A" w:rsidRPr="007248BE" w14:paraId="1E687511" w14:textId="77777777" w:rsidTr="00DE138A">
        <w:trPr>
          <w:trHeight w:val="80"/>
        </w:trPr>
        <w:tc>
          <w:tcPr>
            <w:tcW w:w="2364" w:type="dxa"/>
            <w:tcBorders>
              <w:top w:val="nil"/>
              <w:left w:val="nil"/>
              <w:bottom w:val="nil"/>
              <w:right w:val="nil"/>
            </w:tcBorders>
          </w:tcPr>
          <w:p w14:paraId="770E8BE3" w14:textId="578F842C" w:rsidR="00DE138A" w:rsidRPr="00DE138A" w:rsidRDefault="00000000" w:rsidP="00DE138A">
            <w:pPr>
              <w:spacing w:after="60"/>
              <w:jc w:val="left"/>
              <w:rPr>
                <w:rFonts w:eastAsia="Calibri"/>
              </w:rPr>
            </w:pPr>
            <m:oMathPara>
              <m:oMathParaPr>
                <m:jc m:val="left"/>
              </m:oMathParaPr>
              <m:oMath>
                <m:sSub>
                  <m:sSubPr>
                    <m:ctrlPr>
                      <w:rPr>
                        <w:rFonts w:ascii="Cambria Math" w:hAnsi="Cambria Math"/>
                        <w:i/>
                      </w:rPr>
                    </m:ctrlPr>
                  </m:sSubPr>
                  <m:e>
                    <m:r>
                      <w:rPr>
                        <w:rFonts w:ascii="Cambria Math" w:hAnsi="Cambria Math"/>
                      </w:rPr>
                      <m:t>o</m:t>
                    </m:r>
                  </m:e>
                  <m:sub>
                    <m:r>
                      <w:rPr>
                        <w:rFonts w:ascii="Cambria Math" w:hAnsi="Cambria Math"/>
                      </w:rPr>
                      <m:t>4</m:t>
                    </m:r>
                  </m:sub>
                </m:sSub>
              </m:oMath>
            </m:oMathPara>
          </w:p>
        </w:tc>
        <w:tc>
          <w:tcPr>
            <w:tcW w:w="2364" w:type="dxa"/>
            <w:tcBorders>
              <w:top w:val="nil"/>
              <w:left w:val="nil"/>
              <w:bottom w:val="nil"/>
              <w:right w:val="nil"/>
            </w:tcBorders>
          </w:tcPr>
          <w:p w14:paraId="041979C8" w14:textId="6557E4AD" w:rsidR="00DE138A" w:rsidRPr="007248BE" w:rsidRDefault="00DE138A" w:rsidP="00CC53C2">
            <w:pPr>
              <w:spacing w:after="60"/>
            </w:pPr>
            <w:r>
              <w:t>Normal distribution</w:t>
            </w:r>
          </w:p>
        </w:tc>
        <w:tc>
          <w:tcPr>
            <w:tcW w:w="2364" w:type="dxa"/>
            <w:tcBorders>
              <w:top w:val="nil"/>
              <w:left w:val="nil"/>
              <w:bottom w:val="nil"/>
              <w:right w:val="nil"/>
            </w:tcBorders>
          </w:tcPr>
          <w:p w14:paraId="606199F0" w14:textId="10E14A12" w:rsidR="00DE138A" w:rsidRPr="007248BE" w:rsidRDefault="00DE138A" w:rsidP="00CC53C2">
            <w:pPr>
              <w:spacing w:after="60"/>
            </w:pPr>
            <w:r>
              <w:t>180 s</w:t>
            </w:r>
          </w:p>
        </w:tc>
        <w:tc>
          <w:tcPr>
            <w:tcW w:w="2364" w:type="dxa"/>
            <w:tcBorders>
              <w:top w:val="nil"/>
              <w:left w:val="nil"/>
              <w:bottom w:val="nil"/>
              <w:right w:val="nil"/>
            </w:tcBorders>
          </w:tcPr>
          <w:p w14:paraId="1B5B7371" w14:textId="6C220C1B" w:rsidR="00DE138A" w:rsidRPr="007248BE" w:rsidRDefault="00DE138A" w:rsidP="00CC53C2">
            <w:pPr>
              <w:spacing w:after="60"/>
            </w:pPr>
            <w:r>
              <w:t>18 s</w:t>
            </w:r>
          </w:p>
        </w:tc>
      </w:tr>
      <w:tr w:rsidR="00DE138A" w:rsidRPr="007248BE" w14:paraId="4B2B9C23" w14:textId="77777777" w:rsidTr="00DE138A">
        <w:trPr>
          <w:trHeight w:val="80"/>
        </w:trPr>
        <w:tc>
          <w:tcPr>
            <w:tcW w:w="2364" w:type="dxa"/>
            <w:tcBorders>
              <w:top w:val="nil"/>
              <w:left w:val="nil"/>
              <w:bottom w:val="nil"/>
              <w:right w:val="nil"/>
            </w:tcBorders>
          </w:tcPr>
          <w:p w14:paraId="3FCB160B" w14:textId="0638E967" w:rsidR="00DE138A" w:rsidRPr="00DE138A" w:rsidRDefault="00000000" w:rsidP="00DE138A">
            <w:pPr>
              <w:spacing w:after="60"/>
              <w:jc w:val="left"/>
              <w:rPr>
                <w:rFonts w:eastAsia="Calibri"/>
              </w:rPr>
            </w:pPr>
            <m:oMathPara>
              <m:oMathParaPr>
                <m:jc m:val="left"/>
              </m:oMathParaPr>
              <m:oMath>
                <m:sSub>
                  <m:sSubPr>
                    <m:ctrlPr>
                      <w:rPr>
                        <w:rFonts w:ascii="Cambria Math" w:hAnsi="Cambria Math"/>
                        <w:i/>
                      </w:rPr>
                    </m:ctrlPr>
                  </m:sSubPr>
                  <m:e>
                    <m:r>
                      <w:rPr>
                        <w:rFonts w:ascii="Cambria Math" w:hAnsi="Cambria Math"/>
                      </w:rPr>
                      <m:t>o</m:t>
                    </m:r>
                  </m:e>
                  <m:sub>
                    <m:r>
                      <w:rPr>
                        <w:rFonts w:ascii="Cambria Math" w:hAnsi="Cambria Math"/>
                      </w:rPr>
                      <m:t>5</m:t>
                    </m:r>
                  </m:sub>
                </m:sSub>
              </m:oMath>
            </m:oMathPara>
          </w:p>
        </w:tc>
        <w:tc>
          <w:tcPr>
            <w:tcW w:w="2364" w:type="dxa"/>
            <w:tcBorders>
              <w:top w:val="nil"/>
              <w:left w:val="nil"/>
              <w:bottom w:val="nil"/>
              <w:right w:val="nil"/>
            </w:tcBorders>
          </w:tcPr>
          <w:p w14:paraId="6D196A6D" w14:textId="77ECB967" w:rsidR="00DE138A" w:rsidRPr="007248BE" w:rsidRDefault="00DE138A" w:rsidP="00CC53C2">
            <w:pPr>
              <w:spacing w:after="60"/>
            </w:pPr>
            <w:r>
              <w:t>Normal distribution</w:t>
            </w:r>
          </w:p>
        </w:tc>
        <w:tc>
          <w:tcPr>
            <w:tcW w:w="2364" w:type="dxa"/>
            <w:tcBorders>
              <w:top w:val="nil"/>
              <w:left w:val="nil"/>
              <w:bottom w:val="nil"/>
              <w:right w:val="nil"/>
            </w:tcBorders>
          </w:tcPr>
          <w:p w14:paraId="0314CDEA" w14:textId="3CB0574D" w:rsidR="00DE138A" w:rsidRPr="007248BE" w:rsidRDefault="00DE138A" w:rsidP="00CC53C2">
            <w:pPr>
              <w:spacing w:after="60"/>
            </w:pPr>
            <w:r>
              <w:t>40 s</w:t>
            </w:r>
          </w:p>
        </w:tc>
        <w:tc>
          <w:tcPr>
            <w:tcW w:w="2364" w:type="dxa"/>
            <w:tcBorders>
              <w:top w:val="nil"/>
              <w:left w:val="nil"/>
              <w:bottom w:val="nil"/>
              <w:right w:val="nil"/>
            </w:tcBorders>
          </w:tcPr>
          <w:p w14:paraId="502C364A" w14:textId="71376409" w:rsidR="00DE138A" w:rsidRPr="007248BE" w:rsidRDefault="00DE138A" w:rsidP="00CC53C2">
            <w:pPr>
              <w:spacing w:after="60"/>
            </w:pPr>
            <w:r>
              <w:t>4 s</w:t>
            </w:r>
          </w:p>
        </w:tc>
      </w:tr>
      <w:tr w:rsidR="00CC53C2" w:rsidRPr="007248BE" w14:paraId="088268E2" w14:textId="77777777" w:rsidTr="00DE138A">
        <w:tc>
          <w:tcPr>
            <w:tcW w:w="2364" w:type="dxa"/>
            <w:tcBorders>
              <w:top w:val="nil"/>
              <w:left w:val="nil"/>
              <w:bottom w:val="nil"/>
              <w:right w:val="nil"/>
            </w:tcBorders>
          </w:tcPr>
          <w:p w14:paraId="1B493057" w14:textId="1DEFDEAB" w:rsidR="00CC53C2" w:rsidRPr="007248BE" w:rsidRDefault="0034506F" w:rsidP="00CC53C2">
            <w:pPr>
              <w:spacing w:after="60"/>
            </w:pPr>
            <w:r>
              <w:t>Product arrival</w:t>
            </w:r>
          </w:p>
        </w:tc>
        <w:tc>
          <w:tcPr>
            <w:tcW w:w="2364" w:type="dxa"/>
            <w:tcBorders>
              <w:top w:val="nil"/>
              <w:left w:val="nil"/>
              <w:bottom w:val="nil"/>
              <w:right w:val="nil"/>
            </w:tcBorders>
          </w:tcPr>
          <w:p w14:paraId="30E7F45C" w14:textId="2F357B59" w:rsidR="00CC53C2" w:rsidRDefault="00DE138A" w:rsidP="00CC53C2">
            <w:pPr>
              <w:spacing w:after="60"/>
            </w:pPr>
            <w:r>
              <w:t>Exponential distribution</w:t>
            </w:r>
          </w:p>
        </w:tc>
        <w:tc>
          <w:tcPr>
            <w:tcW w:w="2364" w:type="dxa"/>
            <w:tcBorders>
              <w:top w:val="nil"/>
              <w:left w:val="nil"/>
              <w:bottom w:val="nil"/>
              <w:right w:val="nil"/>
            </w:tcBorders>
          </w:tcPr>
          <w:p w14:paraId="61D03027" w14:textId="7752C083" w:rsidR="00CC53C2" w:rsidRPr="007248BE" w:rsidRDefault="00DE138A" w:rsidP="00CC53C2">
            <w:pPr>
              <w:spacing w:after="60"/>
            </w:pPr>
            <w:r>
              <w:t>150 s</w:t>
            </w:r>
          </w:p>
        </w:tc>
        <w:tc>
          <w:tcPr>
            <w:tcW w:w="2364" w:type="dxa"/>
            <w:tcBorders>
              <w:top w:val="nil"/>
              <w:left w:val="nil"/>
              <w:bottom w:val="nil"/>
              <w:right w:val="nil"/>
            </w:tcBorders>
          </w:tcPr>
          <w:p w14:paraId="0AD42B01" w14:textId="7505B3C3" w:rsidR="00CC53C2" w:rsidRPr="007248BE" w:rsidRDefault="00DE138A" w:rsidP="00CC53C2">
            <w:pPr>
              <w:spacing w:after="60"/>
            </w:pPr>
            <w:r>
              <w:t>150 s</w:t>
            </w:r>
          </w:p>
        </w:tc>
      </w:tr>
      <w:tr w:rsidR="0034506F" w:rsidRPr="007248BE" w14:paraId="47DFC796" w14:textId="77777777" w:rsidTr="00DE138A">
        <w:tc>
          <w:tcPr>
            <w:tcW w:w="2364" w:type="dxa"/>
            <w:tcBorders>
              <w:top w:val="nil"/>
              <w:left w:val="nil"/>
              <w:bottom w:val="nil"/>
              <w:right w:val="nil"/>
            </w:tcBorders>
          </w:tcPr>
          <w:p w14:paraId="5D0B4308" w14:textId="4C20C6CF" w:rsidR="0034506F" w:rsidRDefault="0034506F" w:rsidP="00CC53C2">
            <w:pPr>
              <w:spacing w:after="60"/>
            </w:pPr>
            <w:r>
              <w:t>Machine TTF</w:t>
            </w:r>
          </w:p>
        </w:tc>
        <w:tc>
          <w:tcPr>
            <w:tcW w:w="2364" w:type="dxa"/>
            <w:tcBorders>
              <w:top w:val="nil"/>
              <w:left w:val="nil"/>
              <w:bottom w:val="nil"/>
              <w:right w:val="nil"/>
            </w:tcBorders>
          </w:tcPr>
          <w:p w14:paraId="14177009" w14:textId="3D9D1D3A" w:rsidR="0034506F" w:rsidRDefault="00DE138A" w:rsidP="00CC53C2">
            <w:pPr>
              <w:spacing w:after="60"/>
            </w:pPr>
            <w:r>
              <w:t>Exponential distribution</w:t>
            </w:r>
          </w:p>
        </w:tc>
        <w:tc>
          <w:tcPr>
            <w:tcW w:w="2364" w:type="dxa"/>
            <w:tcBorders>
              <w:top w:val="nil"/>
              <w:left w:val="nil"/>
              <w:bottom w:val="nil"/>
              <w:right w:val="nil"/>
            </w:tcBorders>
          </w:tcPr>
          <w:p w14:paraId="6231D2D9" w14:textId="3A01EFA1" w:rsidR="0034506F" w:rsidRDefault="00DE138A" w:rsidP="00CC53C2">
            <w:pPr>
              <w:spacing w:after="60"/>
            </w:pPr>
            <w:r>
              <w:t>700 min</w:t>
            </w:r>
          </w:p>
        </w:tc>
        <w:tc>
          <w:tcPr>
            <w:tcW w:w="2364" w:type="dxa"/>
            <w:tcBorders>
              <w:top w:val="nil"/>
              <w:left w:val="nil"/>
              <w:bottom w:val="nil"/>
              <w:right w:val="nil"/>
            </w:tcBorders>
          </w:tcPr>
          <w:p w14:paraId="2C72B6E9" w14:textId="61C0B4A3" w:rsidR="0034506F" w:rsidRDefault="00DE138A" w:rsidP="00CC53C2">
            <w:pPr>
              <w:spacing w:after="60"/>
            </w:pPr>
            <w:r>
              <w:t>700 min</w:t>
            </w:r>
          </w:p>
        </w:tc>
      </w:tr>
      <w:tr w:rsidR="0034506F" w:rsidRPr="007248BE" w14:paraId="0AB53ADA" w14:textId="77777777" w:rsidTr="00DE138A">
        <w:tc>
          <w:tcPr>
            <w:tcW w:w="2364" w:type="dxa"/>
            <w:tcBorders>
              <w:top w:val="nil"/>
              <w:left w:val="nil"/>
              <w:right w:val="nil"/>
            </w:tcBorders>
          </w:tcPr>
          <w:p w14:paraId="1360B22D" w14:textId="61960705" w:rsidR="0034506F" w:rsidRDefault="0034506F" w:rsidP="00CC53C2">
            <w:pPr>
              <w:spacing w:after="60"/>
            </w:pPr>
            <w:r>
              <w:t>Transport resource TTF</w:t>
            </w:r>
          </w:p>
        </w:tc>
        <w:tc>
          <w:tcPr>
            <w:tcW w:w="2364" w:type="dxa"/>
            <w:tcBorders>
              <w:top w:val="nil"/>
              <w:left w:val="nil"/>
              <w:right w:val="nil"/>
            </w:tcBorders>
          </w:tcPr>
          <w:p w14:paraId="7FA0264F" w14:textId="4F771495" w:rsidR="0034506F" w:rsidRDefault="00DE138A" w:rsidP="00CC53C2">
            <w:pPr>
              <w:spacing w:after="60"/>
            </w:pPr>
            <w:r>
              <w:t>Exponential distribution</w:t>
            </w:r>
          </w:p>
        </w:tc>
        <w:tc>
          <w:tcPr>
            <w:tcW w:w="2364" w:type="dxa"/>
            <w:tcBorders>
              <w:top w:val="nil"/>
              <w:left w:val="nil"/>
              <w:right w:val="nil"/>
            </w:tcBorders>
          </w:tcPr>
          <w:p w14:paraId="3DEAAD38" w14:textId="54BEE271" w:rsidR="0034506F" w:rsidRDefault="00DE138A" w:rsidP="00CC53C2">
            <w:pPr>
              <w:spacing w:after="60"/>
            </w:pPr>
            <w:r>
              <w:t>1100 min</w:t>
            </w:r>
          </w:p>
        </w:tc>
        <w:tc>
          <w:tcPr>
            <w:tcW w:w="2364" w:type="dxa"/>
            <w:tcBorders>
              <w:top w:val="nil"/>
              <w:left w:val="nil"/>
              <w:right w:val="nil"/>
            </w:tcBorders>
          </w:tcPr>
          <w:p w14:paraId="6F041562" w14:textId="38DEC1D5" w:rsidR="0034506F" w:rsidRDefault="00DE138A" w:rsidP="00CC53C2">
            <w:pPr>
              <w:spacing w:after="60"/>
            </w:pPr>
            <w:r>
              <w:t>1100 min</w:t>
            </w:r>
          </w:p>
        </w:tc>
      </w:tr>
    </w:tbl>
    <w:p w14:paraId="03917DCD" w14:textId="77777777" w:rsidR="00CC53C2" w:rsidRDefault="00CC53C2" w:rsidP="008964DC">
      <w:pPr>
        <w:rPr>
          <w:lang w:eastAsia="de-DE"/>
        </w:rPr>
      </w:pPr>
    </w:p>
    <w:p w14:paraId="4A716367" w14:textId="63027DE4" w:rsidR="00200FEA" w:rsidRDefault="00200FEA" w:rsidP="008964DC">
      <w:r>
        <w:t xml:space="preserve">The reconfiguration of the benchmark use case is also constrained by some restrictions. These restrictions aim to represent real planning situations, where </w:t>
      </w:r>
      <w:r w:rsidR="006D4475">
        <w:t xml:space="preserve">only </w:t>
      </w:r>
      <w:r>
        <w:t>a limited amount money is available</w:t>
      </w:r>
      <w:r w:rsidR="006D4475">
        <w:t xml:space="preserve">, additional equipment is related to some expenditure and infrastructure and hardware can only be used in some defined boundaries. Table 3 presents the constraints in the benchmark use case. </w:t>
      </w:r>
    </w:p>
    <w:p w14:paraId="25EB9D1C" w14:textId="6EB06F6D" w:rsidR="006D4475" w:rsidRDefault="006D4475" w:rsidP="006D4475">
      <w:pPr>
        <w:pStyle w:val="Beschriftung"/>
      </w:pPr>
      <w:r w:rsidRPr="003C6B85">
        <w:t>Table</w:t>
      </w:r>
      <w:r>
        <w:t xml:space="preserve"> </w:t>
      </w:r>
      <w:r w:rsidRPr="003C6B85">
        <w:fldChar w:fldCharType="begin"/>
      </w:r>
      <w:r w:rsidRPr="003C6B85">
        <w:instrText xml:space="preserve"> SEQ Table \* ARABIC </w:instrText>
      </w:r>
      <w:r w:rsidRPr="003C6B85">
        <w:fldChar w:fldCharType="separate"/>
      </w:r>
      <w:r w:rsidR="00003EAA">
        <w:rPr>
          <w:noProof/>
        </w:rPr>
        <w:t>3</w:t>
      </w:r>
      <w:r w:rsidRPr="003C6B85">
        <w:fldChar w:fldCharType="end"/>
      </w:r>
      <w:r w:rsidRPr="003C6B85">
        <w:t xml:space="preserve">: </w:t>
      </w:r>
      <w:r>
        <w:t>Overview of the distribution parameters of the time of processes in the benchmark use case</w:t>
      </w:r>
    </w:p>
    <w:tbl>
      <w:tblPr>
        <w:tblStyle w:val="Tabellenraster"/>
        <w:tblW w:w="0" w:type="auto"/>
        <w:tblLook w:val="04A0" w:firstRow="1" w:lastRow="0" w:firstColumn="1" w:lastColumn="0" w:noHBand="0" w:noVBand="1"/>
      </w:tblPr>
      <w:tblGrid>
        <w:gridCol w:w="4678"/>
        <w:gridCol w:w="4778"/>
      </w:tblGrid>
      <w:tr w:rsidR="006D4475" w:rsidRPr="007248BE" w14:paraId="6F3EE4D8" w14:textId="77777777" w:rsidTr="00FD2828">
        <w:trPr>
          <w:trHeight w:val="355"/>
        </w:trPr>
        <w:tc>
          <w:tcPr>
            <w:tcW w:w="4678" w:type="dxa"/>
            <w:tcBorders>
              <w:left w:val="nil"/>
              <w:bottom w:val="single" w:sz="4" w:space="0" w:color="auto"/>
              <w:right w:val="nil"/>
            </w:tcBorders>
          </w:tcPr>
          <w:p w14:paraId="6693DB12" w14:textId="6C1DFF94" w:rsidR="006D4475" w:rsidRPr="007248BE" w:rsidRDefault="006D4475" w:rsidP="007E6FB0">
            <w:pPr>
              <w:spacing w:after="60"/>
            </w:pPr>
            <w:r>
              <w:t>Constraint type</w:t>
            </w:r>
            <w:r w:rsidRPr="007248BE">
              <w:t xml:space="preserve"> </w:t>
            </w:r>
          </w:p>
        </w:tc>
        <w:tc>
          <w:tcPr>
            <w:tcW w:w="4778" w:type="dxa"/>
            <w:tcBorders>
              <w:left w:val="nil"/>
              <w:bottom w:val="single" w:sz="4" w:space="0" w:color="auto"/>
              <w:right w:val="nil"/>
            </w:tcBorders>
          </w:tcPr>
          <w:p w14:paraId="51482A4A" w14:textId="1C9084B9" w:rsidR="006D4475" w:rsidRPr="007248BE" w:rsidRDefault="006D4475" w:rsidP="007E6FB0">
            <w:pPr>
              <w:spacing w:after="60"/>
            </w:pPr>
            <w:r>
              <w:t>Constraint</w:t>
            </w:r>
          </w:p>
        </w:tc>
      </w:tr>
      <w:tr w:rsidR="006D4475" w:rsidRPr="007248BE" w14:paraId="215A9DC5" w14:textId="77777777" w:rsidTr="00FD2828">
        <w:trPr>
          <w:trHeight w:val="85"/>
        </w:trPr>
        <w:tc>
          <w:tcPr>
            <w:tcW w:w="4678" w:type="dxa"/>
            <w:tcBorders>
              <w:top w:val="single" w:sz="4" w:space="0" w:color="auto"/>
              <w:left w:val="nil"/>
              <w:bottom w:val="nil"/>
              <w:right w:val="nil"/>
            </w:tcBorders>
          </w:tcPr>
          <w:p w14:paraId="5ADE1A65" w14:textId="24C75EE6" w:rsidR="006D4475" w:rsidRPr="00DE138A" w:rsidRDefault="006D4475" w:rsidP="006D4475">
            <w:pPr>
              <w:tabs>
                <w:tab w:val="left" w:pos="3306"/>
              </w:tabs>
              <w:spacing w:after="60"/>
              <w:jc w:val="left"/>
            </w:pPr>
            <w:r>
              <w:t>Maximum reconfiguration cost</w:t>
            </w:r>
          </w:p>
        </w:tc>
        <w:tc>
          <w:tcPr>
            <w:tcW w:w="4778" w:type="dxa"/>
            <w:tcBorders>
              <w:top w:val="single" w:sz="4" w:space="0" w:color="auto"/>
              <w:left w:val="nil"/>
              <w:bottom w:val="nil"/>
              <w:right w:val="nil"/>
            </w:tcBorders>
          </w:tcPr>
          <w:p w14:paraId="15A76C23" w14:textId="2B3F82DE" w:rsidR="006D4475" w:rsidRPr="007248BE" w:rsidRDefault="006D4475" w:rsidP="007E6FB0">
            <w:pPr>
              <w:spacing w:after="60"/>
            </w:pPr>
            <w:r>
              <w:t>100.000</w:t>
            </w:r>
          </w:p>
        </w:tc>
      </w:tr>
      <w:tr w:rsidR="006D4475" w:rsidRPr="007248BE" w14:paraId="2B482E4C" w14:textId="77777777" w:rsidTr="00FD2828">
        <w:trPr>
          <w:trHeight w:val="82"/>
        </w:trPr>
        <w:tc>
          <w:tcPr>
            <w:tcW w:w="4678" w:type="dxa"/>
            <w:tcBorders>
              <w:top w:val="nil"/>
              <w:left w:val="nil"/>
              <w:bottom w:val="nil"/>
              <w:right w:val="nil"/>
            </w:tcBorders>
          </w:tcPr>
          <w:p w14:paraId="2C6357EC" w14:textId="7C28B813" w:rsidR="006D4475" w:rsidRPr="00DE138A" w:rsidRDefault="006D4475" w:rsidP="007E6FB0">
            <w:pPr>
              <w:spacing w:after="60"/>
              <w:jc w:val="left"/>
            </w:pPr>
            <w:r>
              <w:t>Buying a machine</w:t>
            </w:r>
          </w:p>
        </w:tc>
        <w:tc>
          <w:tcPr>
            <w:tcW w:w="4778" w:type="dxa"/>
            <w:tcBorders>
              <w:top w:val="nil"/>
              <w:left w:val="nil"/>
              <w:bottom w:val="nil"/>
              <w:right w:val="nil"/>
            </w:tcBorders>
          </w:tcPr>
          <w:p w14:paraId="7A30CBE7" w14:textId="61B31ED2" w:rsidR="006D4475" w:rsidRPr="007248BE" w:rsidRDefault="006D4475" w:rsidP="007E6FB0">
            <w:pPr>
              <w:spacing w:after="60"/>
            </w:pPr>
            <w:r>
              <w:t>3</w:t>
            </w:r>
            <w:r w:rsidR="004D4326">
              <w:t>0</w:t>
            </w:r>
            <w:r>
              <w:t>.000</w:t>
            </w:r>
          </w:p>
        </w:tc>
      </w:tr>
      <w:tr w:rsidR="006D4475" w:rsidRPr="007248BE" w14:paraId="7D4F1705" w14:textId="77777777" w:rsidTr="00FD2828">
        <w:trPr>
          <w:trHeight w:val="82"/>
        </w:trPr>
        <w:tc>
          <w:tcPr>
            <w:tcW w:w="4678" w:type="dxa"/>
            <w:tcBorders>
              <w:top w:val="nil"/>
              <w:left w:val="nil"/>
              <w:bottom w:val="nil"/>
              <w:right w:val="nil"/>
            </w:tcBorders>
          </w:tcPr>
          <w:p w14:paraId="0B24E7C3" w14:textId="69A0E341" w:rsidR="006D4475" w:rsidRPr="00DE138A" w:rsidRDefault="006D4475" w:rsidP="007E6FB0">
            <w:pPr>
              <w:spacing w:after="60"/>
              <w:jc w:val="left"/>
              <w:rPr>
                <w:rFonts w:eastAsia="Calibri"/>
              </w:rPr>
            </w:pPr>
            <w:r>
              <w:t>Buying a transport resource</w:t>
            </w:r>
          </w:p>
        </w:tc>
        <w:tc>
          <w:tcPr>
            <w:tcW w:w="4778" w:type="dxa"/>
            <w:tcBorders>
              <w:top w:val="nil"/>
              <w:left w:val="nil"/>
              <w:bottom w:val="nil"/>
              <w:right w:val="nil"/>
            </w:tcBorders>
          </w:tcPr>
          <w:p w14:paraId="21DBE8A0" w14:textId="41CF405F" w:rsidR="006D4475" w:rsidRPr="007248BE" w:rsidRDefault="004D4326" w:rsidP="007E6FB0">
            <w:pPr>
              <w:spacing w:after="60"/>
            </w:pPr>
            <w:r>
              <w:t>15</w:t>
            </w:r>
            <w:r w:rsidR="006D4475">
              <w:t>.000</w:t>
            </w:r>
          </w:p>
        </w:tc>
      </w:tr>
      <w:tr w:rsidR="006D4475" w:rsidRPr="007248BE" w14:paraId="66E3093C" w14:textId="77777777" w:rsidTr="00FD2828">
        <w:trPr>
          <w:trHeight w:val="82"/>
        </w:trPr>
        <w:tc>
          <w:tcPr>
            <w:tcW w:w="4678" w:type="dxa"/>
            <w:tcBorders>
              <w:top w:val="nil"/>
              <w:left w:val="nil"/>
              <w:bottom w:val="nil"/>
              <w:right w:val="nil"/>
            </w:tcBorders>
          </w:tcPr>
          <w:p w14:paraId="5E330523" w14:textId="5236B024" w:rsidR="006D4475" w:rsidRPr="00DE138A" w:rsidRDefault="006D4475" w:rsidP="007E6FB0">
            <w:pPr>
              <w:spacing w:after="60"/>
              <w:jc w:val="left"/>
              <w:rPr>
                <w:rFonts w:eastAsia="Calibri"/>
              </w:rPr>
            </w:pPr>
            <w:r>
              <w:t>Buying a process module</w:t>
            </w:r>
          </w:p>
        </w:tc>
        <w:tc>
          <w:tcPr>
            <w:tcW w:w="4778" w:type="dxa"/>
            <w:tcBorders>
              <w:top w:val="nil"/>
              <w:left w:val="nil"/>
              <w:bottom w:val="nil"/>
              <w:right w:val="nil"/>
            </w:tcBorders>
          </w:tcPr>
          <w:p w14:paraId="66590653" w14:textId="13875E9F" w:rsidR="006D4475" w:rsidRPr="007248BE" w:rsidRDefault="006D4475" w:rsidP="007E6FB0">
            <w:pPr>
              <w:spacing w:after="60"/>
            </w:pPr>
            <w:r>
              <w:t>5.000</w:t>
            </w:r>
          </w:p>
        </w:tc>
      </w:tr>
      <w:tr w:rsidR="006D4475" w:rsidRPr="007248BE" w14:paraId="395DAFF1" w14:textId="77777777" w:rsidTr="00FD2828">
        <w:trPr>
          <w:trHeight w:val="82"/>
        </w:trPr>
        <w:tc>
          <w:tcPr>
            <w:tcW w:w="4678" w:type="dxa"/>
            <w:tcBorders>
              <w:top w:val="nil"/>
              <w:left w:val="nil"/>
              <w:bottom w:val="nil"/>
              <w:right w:val="nil"/>
            </w:tcBorders>
          </w:tcPr>
          <w:p w14:paraId="2EE639B6" w14:textId="241DB47C" w:rsidR="006D4475" w:rsidRPr="00DE138A" w:rsidRDefault="006D4475" w:rsidP="007E6FB0">
            <w:pPr>
              <w:spacing w:after="60"/>
              <w:jc w:val="left"/>
              <w:rPr>
                <w:rFonts w:eastAsia="Calibri"/>
              </w:rPr>
            </w:pPr>
            <w:r>
              <w:rPr>
                <w:rFonts w:eastAsia="Calibri"/>
              </w:rPr>
              <w:t>Maximum number of machines</w:t>
            </w:r>
          </w:p>
        </w:tc>
        <w:tc>
          <w:tcPr>
            <w:tcW w:w="4778" w:type="dxa"/>
            <w:tcBorders>
              <w:top w:val="nil"/>
              <w:left w:val="nil"/>
              <w:bottom w:val="nil"/>
              <w:right w:val="nil"/>
            </w:tcBorders>
          </w:tcPr>
          <w:p w14:paraId="5140B8B5" w14:textId="31EE0520" w:rsidR="006D4475" w:rsidRPr="007248BE" w:rsidRDefault="006D4475" w:rsidP="007E6FB0">
            <w:pPr>
              <w:spacing w:after="60"/>
            </w:pPr>
            <w:r>
              <w:t>6</w:t>
            </w:r>
          </w:p>
        </w:tc>
      </w:tr>
      <w:tr w:rsidR="006D4475" w:rsidRPr="007248BE" w14:paraId="0EDE00BA" w14:textId="77777777" w:rsidTr="00FD2828">
        <w:trPr>
          <w:trHeight w:val="355"/>
        </w:trPr>
        <w:tc>
          <w:tcPr>
            <w:tcW w:w="4678" w:type="dxa"/>
            <w:tcBorders>
              <w:top w:val="nil"/>
              <w:left w:val="nil"/>
              <w:bottom w:val="nil"/>
              <w:right w:val="nil"/>
            </w:tcBorders>
          </w:tcPr>
          <w:p w14:paraId="5A33939B" w14:textId="36CC65C4" w:rsidR="006D4475" w:rsidRPr="007248BE" w:rsidRDefault="006D4475" w:rsidP="006D4475">
            <w:pPr>
              <w:spacing w:after="60"/>
            </w:pPr>
            <w:r>
              <w:rPr>
                <w:rFonts w:eastAsia="Calibri"/>
              </w:rPr>
              <w:t>Maximum number of transport resources</w:t>
            </w:r>
          </w:p>
        </w:tc>
        <w:tc>
          <w:tcPr>
            <w:tcW w:w="4778" w:type="dxa"/>
            <w:tcBorders>
              <w:top w:val="nil"/>
              <w:left w:val="nil"/>
              <w:bottom w:val="nil"/>
              <w:right w:val="nil"/>
            </w:tcBorders>
          </w:tcPr>
          <w:p w14:paraId="07B28019" w14:textId="20345F37" w:rsidR="006D4475" w:rsidRDefault="004D4326" w:rsidP="006D4475">
            <w:pPr>
              <w:spacing w:after="60"/>
            </w:pPr>
            <w:r>
              <w:t>3</w:t>
            </w:r>
          </w:p>
        </w:tc>
      </w:tr>
      <w:tr w:rsidR="006D4475" w14:paraId="0F5B8622" w14:textId="77777777" w:rsidTr="00FD2828">
        <w:trPr>
          <w:trHeight w:val="366"/>
        </w:trPr>
        <w:tc>
          <w:tcPr>
            <w:tcW w:w="4678" w:type="dxa"/>
            <w:tcBorders>
              <w:top w:val="nil"/>
              <w:left w:val="nil"/>
              <w:bottom w:val="nil"/>
              <w:right w:val="nil"/>
            </w:tcBorders>
          </w:tcPr>
          <w:p w14:paraId="75CEA912" w14:textId="77777777" w:rsidR="006D4475" w:rsidRDefault="006D4475" w:rsidP="007E6FB0">
            <w:pPr>
              <w:spacing w:after="60"/>
            </w:pPr>
            <w:r>
              <w:t>Machine TTF</w:t>
            </w:r>
          </w:p>
        </w:tc>
        <w:tc>
          <w:tcPr>
            <w:tcW w:w="4778" w:type="dxa"/>
            <w:tcBorders>
              <w:top w:val="nil"/>
              <w:left w:val="nil"/>
              <w:bottom w:val="nil"/>
              <w:right w:val="nil"/>
            </w:tcBorders>
          </w:tcPr>
          <w:p w14:paraId="14391F03" w14:textId="30041785" w:rsidR="006D4475" w:rsidRDefault="006D4475" w:rsidP="007E6FB0">
            <w:pPr>
              <w:spacing w:after="60"/>
            </w:pPr>
            <w:r>
              <w:t>3</w:t>
            </w:r>
          </w:p>
        </w:tc>
      </w:tr>
      <w:tr w:rsidR="006D4475" w14:paraId="61089B31" w14:textId="77777777" w:rsidTr="00FD2828">
        <w:trPr>
          <w:trHeight w:val="355"/>
        </w:trPr>
        <w:tc>
          <w:tcPr>
            <w:tcW w:w="4678" w:type="dxa"/>
            <w:tcBorders>
              <w:top w:val="nil"/>
              <w:left w:val="nil"/>
              <w:bottom w:val="nil"/>
              <w:right w:val="nil"/>
            </w:tcBorders>
          </w:tcPr>
          <w:p w14:paraId="45357D59" w14:textId="4F4C8DBA" w:rsidR="006D4475" w:rsidRDefault="006D4475" w:rsidP="006D4475">
            <w:pPr>
              <w:spacing w:after="60"/>
            </w:pPr>
            <w:r>
              <w:rPr>
                <w:rFonts w:eastAsia="Calibri"/>
              </w:rPr>
              <w:t>Maximum process modules per machines</w:t>
            </w:r>
          </w:p>
        </w:tc>
        <w:tc>
          <w:tcPr>
            <w:tcW w:w="4778" w:type="dxa"/>
            <w:tcBorders>
              <w:top w:val="nil"/>
              <w:left w:val="nil"/>
              <w:bottom w:val="nil"/>
              <w:right w:val="nil"/>
            </w:tcBorders>
          </w:tcPr>
          <w:p w14:paraId="3016A59C" w14:textId="1B0E37DD" w:rsidR="006D4475" w:rsidRDefault="006D4475" w:rsidP="006D4475">
            <w:pPr>
              <w:spacing w:after="60"/>
            </w:pPr>
            <w:r>
              <w:t>3</w:t>
            </w:r>
          </w:p>
        </w:tc>
      </w:tr>
      <w:tr w:rsidR="006D4475" w14:paraId="781F9C78" w14:textId="77777777" w:rsidTr="00055EC5">
        <w:trPr>
          <w:trHeight w:val="355"/>
        </w:trPr>
        <w:tc>
          <w:tcPr>
            <w:tcW w:w="4678" w:type="dxa"/>
            <w:tcBorders>
              <w:top w:val="nil"/>
              <w:left w:val="nil"/>
              <w:bottom w:val="nil"/>
              <w:right w:val="nil"/>
            </w:tcBorders>
          </w:tcPr>
          <w:p w14:paraId="0548C8E1" w14:textId="09EBC8FD" w:rsidR="006D4475" w:rsidRDefault="006D4475" w:rsidP="006D4475">
            <w:pPr>
              <w:spacing w:after="60"/>
              <w:rPr>
                <w:rFonts w:eastAsia="Calibri"/>
              </w:rPr>
            </w:pPr>
            <w:r>
              <w:rPr>
                <w:rFonts w:eastAsia="Calibri"/>
              </w:rPr>
              <w:t>Possible machine positions</w:t>
            </w:r>
          </w:p>
        </w:tc>
        <w:tc>
          <w:tcPr>
            <w:tcW w:w="4778" w:type="dxa"/>
            <w:tcBorders>
              <w:top w:val="nil"/>
              <w:left w:val="nil"/>
              <w:bottom w:val="nil"/>
              <w:right w:val="nil"/>
            </w:tcBorders>
          </w:tcPr>
          <w:p w14:paraId="544F0FD7" w14:textId="7293A3EA" w:rsidR="006D4475" w:rsidRDefault="006D4475" w:rsidP="006D4475">
            <w:pPr>
              <w:spacing w:after="60"/>
            </w:pPr>
            <w:r>
              <w:t>(5, 5), (5, 10), (10, 5), (10, 10), (15, 10), (10, 15), (20, 25), (25, 20), (25, 25), (30, 25), (30, 30)</w:t>
            </w:r>
          </w:p>
        </w:tc>
      </w:tr>
      <w:tr w:rsidR="00055EC5" w14:paraId="68ACD16D" w14:textId="77777777" w:rsidTr="00FD2828">
        <w:trPr>
          <w:trHeight w:val="355"/>
        </w:trPr>
        <w:tc>
          <w:tcPr>
            <w:tcW w:w="4678" w:type="dxa"/>
            <w:tcBorders>
              <w:top w:val="nil"/>
              <w:left w:val="nil"/>
              <w:right w:val="nil"/>
            </w:tcBorders>
          </w:tcPr>
          <w:p w14:paraId="5B3B7321" w14:textId="333C8D49" w:rsidR="00055EC5" w:rsidRDefault="00055EC5" w:rsidP="006D4475">
            <w:pPr>
              <w:spacing w:after="60"/>
              <w:rPr>
                <w:rFonts w:eastAsia="Calibri"/>
              </w:rPr>
            </w:pPr>
            <w:r>
              <w:rPr>
                <w:rFonts w:eastAsia="Calibri"/>
              </w:rPr>
              <w:t>Possible control policies</w:t>
            </w:r>
          </w:p>
        </w:tc>
        <w:tc>
          <w:tcPr>
            <w:tcW w:w="4778" w:type="dxa"/>
            <w:tcBorders>
              <w:top w:val="nil"/>
              <w:left w:val="nil"/>
              <w:right w:val="nil"/>
            </w:tcBorders>
          </w:tcPr>
          <w:p w14:paraId="12BC9BAC" w14:textId="1E009950" w:rsidR="00055EC5" w:rsidRDefault="00055EC5" w:rsidP="00BB262C">
            <w:pPr>
              <w:spacing w:after="60"/>
            </w:pPr>
            <w:r>
              <w:t>FIFO, LIFO, SPT</w:t>
            </w:r>
            <w:r w:rsidR="000E402F">
              <w:t xml:space="preserve"> </w:t>
            </w:r>
            <w:sdt>
              <w:sdtPr>
                <w:alias w:val="Don't edit this field"/>
                <w:tag w:val="CitaviPlaceholder#1a0ddbc7-073f-4cc3-88f8-f67d85e20593"/>
                <w:id w:val="-617216594"/>
                <w:placeholder>
                  <w:docPart w:val="DefaultPlaceholder_1081868574"/>
                </w:placeholder>
              </w:sdtPr>
              <w:sdtContent>
                <w:r w:rsidR="00BB262C">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MmY4YWNiLWQwZTktNGI1YS04YWRlLTNkNGQ1N2QxYTg0NCIsIlJhbmdlTGVuZ3RoIjo0LCJSZWZlcmVuY2VJZCI6ImQ2MWQyZjc2LTc4YTMtNDc1Yy1iNjZmLTNhN2I3NjllNzI0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ljaGFlbCIsIkxhc3ROYW1lIjoiUGluZWRvIiwiTWlkZGxlTmFtZSI6IkwuIiwiUHJvdGVjdGVkIjpmYWxzZSwiU2V4IjoyLCJDcmVhdGVkQnkiOiJfTWFyY28gV3Vyc3RlciIsIkNyZWF0ZWRPbiI6IjIwMjItMTAtMTlUMTY6NTk6MzQiLCJNb2RpZmllZEJ5IjoiX01hcmNvIFd1cnN0ZXIiLCJJZCI6IjJkOGIzYmYwLWMzNDktNGVhOC1iMDIwLWU0ZTIzMDkyY2ZmMyIsIk1vZGlmaWVkT24iOiIyMDIyLTEwLTE5VDE2OjU5OjM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XdXJzdGVyXFxBcHBEYXRhXFxMb2NhbFxcVGVtcFxcZWwyeDV2MWIuanBnIiwiVXJpU3RyaW5nIjoiZDYxZDJmNzYtNzhhMy00NzVjLWI2NmYtM2E3Yjc2OWU3MjQ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S00NjE0LTIzNjEtNCIsIkVkaXRvcnMiOltdLCJFdmFsdWF0aW9uQ29tcGxleGl0eSI6MCwiRXZhbHVhdGlvblNvdXJjZVRleHRGb3JtYXQiOjAsIkdyb3VwcyI6W10sIkhhc0xhYmVsMSI6ZmFsc2UsIkhhc0xhYmVsMiI6ZmFsc2UsIklzYm4iOiI5NzgtMS00NjE0LTE5ODYtM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EtNDYxNC0yMzYxLTQiLCJVcmlTdHJpbmciOiJodHRwczovL2RvaS5vcmcvMTAuMTAwNy85NzgtMS00NjE0LTIzNjEt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}</w:instrText>
                </w:r>
                <w:r w:rsidR="00BB262C">
                  <w:fldChar w:fldCharType="separate"/>
                </w:r>
                <w:r w:rsidR="00D223E2">
                  <w:t>[26]</w:t>
                </w:r>
                <w:r w:rsidR="00BB262C">
                  <w:fldChar w:fldCharType="end"/>
                </w:r>
              </w:sdtContent>
            </w:sdt>
          </w:p>
        </w:tc>
      </w:tr>
    </w:tbl>
    <w:p w14:paraId="2F31000D" w14:textId="77777777" w:rsidR="00200FEA" w:rsidRDefault="00200FEA" w:rsidP="008964DC"/>
    <w:p w14:paraId="106AFF38" w14:textId="420FE443" w:rsidR="007F64D3" w:rsidRDefault="003623C0" w:rsidP="008964DC">
      <w:pPr>
        <w:rPr>
          <w:rFonts w:eastAsiaTheme="minorEastAsia"/>
        </w:rPr>
      </w:pPr>
      <w:r>
        <w:lastRenderedPageBreak/>
        <w:t>The degrees of freedom</w:t>
      </w:r>
      <w:r w:rsidR="008964DC">
        <w:t xml:space="preserve"> specified by the reconfiguration problem are realized by the benchmark use case.</w:t>
      </w:r>
      <w:r w:rsidR="00985B77">
        <w:t xml:space="preserve"> </w:t>
      </w:r>
      <w:r w:rsidR="00F5775D">
        <w:t>M</w:t>
      </w:r>
      <w:r w:rsidR="00985B77">
        <w:t xml:space="preserve">achines, transport resources and process modules can be added and removed </w:t>
      </w:r>
      <w:r w:rsidR="00F5775D">
        <w:t xml:space="preserve">in the reconfiguration </w:t>
      </w:r>
      <w:r w:rsidR="00985B77">
        <w:t>in the defined boundaries of the constraints. Moreover, machines can be relocated, control policies</w:t>
      </w:r>
      <w:r w:rsidR="00F5775D">
        <w:t xml:space="preserve"> can be</w:t>
      </w:r>
      <w:r w:rsidR="00985B77">
        <w:t xml:space="preserve"> changed and process module</w:t>
      </w:r>
      <w:r w:rsidR="00D7328C">
        <w:t>s</w:t>
      </w:r>
      <w:r w:rsidR="00F5775D">
        <w:t xml:space="preserve"> can be</w:t>
      </w:r>
      <w:r w:rsidR="00985B77">
        <w:t xml:space="preserve"> transferred to other machines.</w:t>
      </w:r>
      <w:r w:rsidR="008964DC">
        <w:t xml:space="preserve"> </w:t>
      </w:r>
      <w:r w:rsidR="00200FEA">
        <w:t xml:space="preserve">However, there are some special assumptions made in the use case. At first, </w:t>
      </w:r>
      <w:r w:rsidR="00055EC5">
        <w:t xml:space="preserve">transport resources do not require a process module for the transport and they always start at position </w:t>
      </w:r>
      <m:oMath>
        <m:r>
          <w:rPr>
            <w:rFonts w:ascii="Cambria Math" w:hAnsi="Cambria Math"/>
          </w:rPr>
          <m:t>l=(5, 0)</m:t>
        </m:r>
      </m:oMath>
      <w:r w:rsidR="00055EC5">
        <w:rPr>
          <w:rFonts w:eastAsiaTheme="minorEastAsia"/>
        </w:rPr>
        <w:t xml:space="preserve">. Additionally, if a machine is </w:t>
      </w:r>
      <w:r w:rsidR="00E158CA">
        <w:rPr>
          <w:rFonts w:eastAsiaTheme="minorEastAsia"/>
        </w:rPr>
        <w:t xml:space="preserve">added to the manufacturing system, the process modules and location of the machine are selected randomly. </w:t>
      </w:r>
      <w:r w:rsidR="00985B77">
        <w:rPr>
          <w:rFonts w:eastAsiaTheme="minorEastAsia"/>
        </w:rPr>
        <w:t>Machines and transport resources can only perform a single operation at a time</w:t>
      </w:r>
      <w:r w:rsidR="007F64D3">
        <w:rPr>
          <w:rFonts w:eastAsiaTheme="minorEastAsia"/>
        </w:rPr>
        <w:t xml:space="preserve">. </w:t>
      </w:r>
    </w:p>
    <w:p w14:paraId="73B801D5" w14:textId="51263035" w:rsidR="00200FEA" w:rsidRDefault="00985B77" w:rsidP="008964DC">
      <w:r>
        <w:rPr>
          <w:rFonts w:eastAsiaTheme="minorEastAsia"/>
        </w:rPr>
        <w:t xml:space="preserve">For the evaluation of the </w:t>
      </w:r>
      <w:r w:rsidR="007F64D3">
        <w:rPr>
          <w:rFonts w:eastAsiaTheme="minorEastAsia"/>
        </w:rPr>
        <w:t>configurations with the DES, a time range of 10.000</w:t>
      </w:r>
      <w:r w:rsidR="00F3396B">
        <w:rPr>
          <w:rFonts w:eastAsiaTheme="minorEastAsia"/>
        </w:rPr>
        <w:t xml:space="preserve"> minutes (approx. 7 days)</w:t>
      </w:r>
      <w:r w:rsidR="007F64D3">
        <w:rPr>
          <w:rFonts w:eastAsiaTheme="minorEastAsia"/>
        </w:rPr>
        <w:t xml:space="preserve"> is simulated. This simulation time </w:t>
      </w:r>
      <w:r w:rsidR="00D7328C">
        <w:rPr>
          <w:rFonts w:eastAsiaTheme="minorEastAsia"/>
        </w:rPr>
        <w:t>is</w:t>
      </w:r>
      <w:r w:rsidR="007F64D3">
        <w:rPr>
          <w:rFonts w:eastAsiaTheme="minorEastAsia"/>
        </w:rPr>
        <w:t xml:space="preserve"> long enough to neglect stochastically induced effects. The throughput of the system is determined by the number of individual products that arrived at the sink and the inventory is calculated as the average number of products in the system. For the calculation of the inventory</w:t>
      </w:r>
      <w:r w:rsidR="00BB262C">
        <w:rPr>
          <w:rFonts w:eastAsiaTheme="minorEastAsia"/>
        </w:rPr>
        <w:t>, the</w:t>
      </w:r>
      <w:r w:rsidR="007F64D3">
        <w:rPr>
          <w:rFonts w:eastAsiaTheme="minorEastAsia"/>
        </w:rPr>
        <w:t xml:space="preserve"> first quarter of simulation results </w:t>
      </w:r>
      <w:r w:rsidR="00BB262C">
        <w:rPr>
          <w:rFonts w:eastAsiaTheme="minorEastAsia"/>
        </w:rPr>
        <w:t xml:space="preserve">is </w:t>
      </w:r>
      <w:r w:rsidR="007F64D3">
        <w:rPr>
          <w:rFonts w:eastAsiaTheme="minorEastAsia"/>
        </w:rPr>
        <w:t>discarded to</w:t>
      </w:r>
      <w:r w:rsidR="00BB262C">
        <w:rPr>
          <w:rFonts w:eastAsiaTheme="minorEastAsia"/>
        </w:rPr>
        <w:t xml:space="preserve"> neglect</w:t>
      </w:r>
      <w:r w:rsidR="007F64D3">
        <w:rPr>
          <w:rFonts w:eastAsiaTheme="minorEastAsia"/>
        </w:rPr>
        <w:t xml:space="preserve"> </w:t>
      </w:r>
      <w:r w:rsidR="00BB262C">
        <w:rPr>
          <w:rFonts w:eastAsiaTheme="minorEastAsia"/>
        </w:rPr>
        <w:t>the impact</w:t>
      </w:r>
      <w:r w:rsidR="007F64D3">
        <w:rPr>
          <w:rFonts w:eastAsiaTheme="minorEastAsia"/>
        </w:rPr>
        <w:t xml:space="preserve"> of the warm-up phase </w:t>
      </w:r>
      <w:r w:rsidR="00BB262C">
        <w:rPr>
          <w:rFonts w:eastAsiaTheme="minorEastAsia"/>
        </w:rPr>
        <w:t>within the</w:t>
      </w:r>
      <w:r w:rsidR="00C50D53">
        <w:rPr>
          <w:rFonts w:eastAsiaTheme="minorEastAsia"/>
        </w:rPr>
        <w:t xml:space="preserve"> </w:t>
      </w:r>
      <w:r w:rsidR="007F64D3">
        <w:rPr>
          <w:rFonts w:eastAsiaTheme="minorEastAsia"/>
        </w:rPr>
        <w:t xml:space="preserve">DES. </w:t>
      </w:r>
    </w:p>
    <w:p w14:paraId="1AFAE5B8" w14:textId="7748E5C1" w:rsidR="00F5775D" w:rsidRDefault="0067213D" w:rsidP="005E01E7">
      <w:pPr>
        <w:pStyle w:val="CPSLberschrift11"/>
      </w:pPr>
      <w:r>
        <w:t>Meta-heuristics</w:t>
      </w:r>
    </w:p>
    <w:p w14:paraId="4EF7C21B" w14:textId="32236A8A" w:rsidR="005E01E7" w:rsidRDefault="005E01E7" w:rsidP="005E01E7">
      <w:r>
        <w:t>Meta-heuristics are</w:t>
      </w:r>
      <w:r w:rsidR="00D7328C">
        <w:t xml:space="preserve"> </w:t>
      </w:r>
      <w:r>
        <w:t xml:space="preserve">approximative optimization techniques that use high-level algorithms, that do not rely on any domain knowledge, which results in their wide applicability across optimization problems. This class of optimization techniques can be divided in population-based and trajectory-based methods. </w:t>
      </w:r>
      <w:sdt>
        <w:sdtPr>
          <w:alias w:val="To edit, see citavi.com/edit"/>
          <w:tag w:val="CitaviPlaceholder#b66fdef5-28dc-4363-a25a-8a84844749fd"/>
          <w:id w:val="-791366159"/>
          <w:placeholder>
            <w:docPart w:val="DefaultPlaceholder_-1854013440"/>
          </w:placeholder>
        </w:sdtPr>
        <w:sdtContent>
          <w:r w:rsidR="00566C78">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NWU4NjdhLTJlNDMtNDc5Zi1iYTVjLTE4NmZjM2E1YmZhZSIsIlJhbmdlTGVuZ3RoIjo0LCJSZWZlcmVuY2VJZCI6IjdmOWJlMGQxLTZlYmItNDUyOS1iOThkLWQyMDI4N2YxZWI1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COTc4LTAtMTItODE4ODgwLTQuMDAwMTEtOSIsIlVyaVN0cmluZyI6Imh0dHBzOi8vZG9pLm9yZy8xMC4xMDE2L0I5NzgtMC0xMi04MTg4ODAtNC4wMDAxMS05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}</w:instrText>
          </w:r>
          <w:r w:rsidR="00566C78">
            <w:fldChar w:fldCharType="separate"/>
          </w:r>
          <w:r w:rsidR="00D223E2">
            <w:t>[27]</w:t>
          </w:r>
          <w:r w:rsidR="00566C78">
            <w:fldChar w:fldCharType="end"/>
          </w:r>
        </w:sdtContent>
      </w:sdt>
    </w:p>
    <w:p w14:paraId="50B1DA5B" w14:textId="77777777" w:rsidR="00542E5D" w:rsidRDefault="00566C78" w:rsidP="005E01E7">
      <w:r>
        <w:t>Evolutionary algorithm (EA) is a population-based method that relies on Darwin’s principle of natural selection. The algorithms rely thereby on three basic operations</w:t>
      </w:r>
      <w:r w:rsidR="00AA2778">
        <w:t xml:space="preserve"> that are repeated for every generation</w:t>
      </w:r>
      <w:r>
        <w:t>: selection, crossover and mutation. Each individual</w:t>
      </w:r>
      <w:r w:rsidR="00AA2778">
        <w:t>, i.e. a possible solution,</w:t>
      </w:r>
      <w:r>
        <w:t xml:space="preserve"> of a population is evaluated and a selection of the best individuals is done according to the objective values of the individuals. Subsequently in crossover, pairs of individuals are </w:t>
      </w:r>
      <w:r w:rsidR="00AA2778">
        <w:t xml:space="preserve">combined to generate new individuals. Lastly, individuals are randomly modified in mutation. The sequence of these three operations is repeated until a predefined number of generations is evaluated. </w:t>
      </w:r>
    </w:p>
    <w:p w14:paraId="4E372C52" w14:textId="51E4467F" w:rsidR="00566C78" w:rsidRDefault="00AA2778" w:rsidP="005E01E7">
      <w:r>
        <w:t>In the presented approach, e</w:t>
      </w:r>
      <w:r w:rsidR="00566C78">
        <w:t xml:space="preserve">ach individual in the population represents a configuration of the RMS. </w:t>
      </w:r>
      <w:r>
        <w:t xml:space="preserve">The population is </w:t>
      </w:r>
      <w:r w:rsidR="00D1326F">
        <w:t>randomly</w:t>
      </w:r>
      <w:r>
        <w:t xml:space="preserve"> </w:t>
      </w:r>
      <w:r w:rsidR="000F3F4D">
        <w:t>initialized</w:t>
      </w:r>
      <w:r>
        <w:t xml:space="preserve"> at start of the optimization. </w:t>
      </w:r>
      <w:r w:rsidR="00191802">
        <w:t xml:space="preserve">As the reconfiguration optimization problem has multiple objectives, NSGA-II </w:t>
      </w:r>
      <w:sdt>
        <w:sdtPr>
          <w:alias w:val="To edit, see citavi.com/edit"/>
          <w:tag w:val="CitaviPlaceholder#abd06d84-770e-4f1f-a5fa-ae1cc3b93185"/>
          <w:id w:val="1678764810"/>
          <w:placeholder>
            <w:docPart w:val="DefaultPlaceholder_-1854013440"/>
          </w:placeholder>
        </w:sdtPr>
        <w:sdtContent>
          <w:r w:rsidR="00191802">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DUwNThhLWVmOTYtNDRlNi05OGEzLTIzNjQ0YmZlY2UxMiIsIlJhbmdlTGVuZ3RoIjo0LCJSZWZlcmVuY2VJZCI6ImEzNDIwNzU4LWRhYTgtNGNjOS1iYWMwLWE0YmZmOTc1Njk1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CZWhyZW5kdFxcQXBwRGF0YVxcTG9jYWxcXFRlbXBcXDVmYjA1dDVoLmpwZyIsIlVyaVN0cmluZyI6ImEzNDIwNzU4LWRhYTgtNGNjOS1iYWMwLWE0YmZmOTc1Njk1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NDIzNS45OTYwMTc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TA5LzQyMzUuOTk2MDE3IiwiVXJpU3RyaW5nIjoiaHR0cHM6Ly9kb2kub3JnLzEwLjExMDkvNDIzNS45OTYwMTc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}</w:instrText>
          </w:r>
          <w:r w:rsidR="00191802">
            <w:fldChar w:fldCharType="separate"/>
          </w:r>
          <w:r w:rsidR="00D223E2">
            <w:t>[28]</w:t>
          </w:r>
          <w:r w:rsidR="00191802">
            <w:fldChar w:fldCharType="end"/>
          </w:r>
        </w:sdtContent>
      </w:sdt>
      <w:r w:rsidR="00191802">
        <w:t xml:space="preserve"> is used for selection, because of its good behaviour in finding a pareto-optimal front</w:t>
      </w:r>
      <w:r w:rsidR="00287B62">
        <w:t xml:space="preserve"> and no need to weight the different objectives</w:t>
      </w:r>
      <w:r w:rsidR="00191802">
        <w:t xml:space="preserve">. </w:t>
      </w:r>
      <w:r w:rsidR="00287B62">
        <w:t xml:space="preserve">In crossover, the individuals are combined by exchanging </w:t>
      </w:r>
      <w:r w:rsidR="00542E5D">
        <w:t xml:space="preserve">a random number of machines or transport resources. Lastly, in mutation, an individual is randomly altered by one of the earlier defined degrees of freedom. </w:t>
      </w:r>
    </w:p>
    <w:p w14:paraId="302A40BE" w14:textId="2F009360" w:rsidR="005E01E7" w:rsidRDefault="00542E5D" w:rsidP="005E01E7">
      <w:r>
        <w:t>Contrarily, simulated annealing</w:t>
      </w:r>
      <w:r w:rsidR="00CD5F6E">
        <w:t xml:space="preserve"> (SA)</w:t>
      </w:r>
      <w:r>
        <w:t xml:space="preserve"> is a trajectory-based method that is motivated by the cooling process of metals. </w:t>
      </w:r>
      <w:r w:rsidR="00CD5F6E">
        <w:t>The algorithm is started with an initial solution and</w:t>
      </w:r>
      <w:r>
        <w:t xml:space="preserve"> an initial temperature that decreases over time. </w:t>
      </w:r>
      <w:r w:rsidR="00CD5F6E">
        <w:t xml:space="preserve">At first, a candidate solution is generated by altering the initial solution and both solutions are evaluated and the compared to each other. With a certain acceptance probability, the candidate solution is accepted although it has a lower performance. This acceptance probability decreases with temperature and allows SA to leave local minima. This process is repeated until a stop criterion is met. </w:t>
      </w:r>
      <w:sdt>
        <w:sdtPr>
          <w:alias w:val="To edit, see citavi.com/edit"/>
          <w:tag w:val="CitaviPlaceholder#e8714c4c-9757-43ca-b9b1-69d45d4048b8"/>
          <w:id w:val="-178506607"/>
          <w:placeholder>
            <w:docPart w:val="DefaultPlaceholder_-1854013440"/>
          </w:placeholder>
        </w:sdtPr>
        <w:sdtContent>
          <w:r w:rsidR="00CD5F6E">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YjBhZTM4LTg1ODktNDgwNy1hOTZmLTFjYzMxNmZiNzYxZiIsIlJhbmdlTGVuZ3RoIjo0LCJSZWZlcmVuY2VJZCI6IjA4ODAwOTg0LTE2ZDktNDE1OC1iODY4LTkwYTIxYzcyYjQ4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QmVocmVuZHRcXEFwcERhdGFcXExvY2FsXFxUZW1wXFwwaHJuZDUxai5qcGciLCJVcmlTdHJpbmciOiIwODgwMDk4NC0xNmQ5LTQxNTgtYjg2OC05MGEyMWM3MmI0OG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zLjAzLjIwMTYiLCJEb2kiOiIxMC4xMTU1LzIwMTYvMTcxMjYzMCIsIkVkaXRvcnMiOltdLCJFdmFsdWF0aW9uQ29tcGxleGl0eSI6MCwiRXZhbHVhdGlvblNvdXJjZVRleHRGb3JtYXQiOjAsIkdyb3VwcyI6W10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NzAzNDY1MCIsIlVyaVN0cmluZyI6Imh0dHA6Ly93d3cubmNiaS5ubG0ubmloLmdvdi9wdWJtZWQvMjcwMzQ2NTA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CZWhyZW5kdCIsIkNyZWF0ZWRPbiI6IjIwMjItMTAtMjBUMTM6MDU6MjkiLCJNb2RpZmllZEJ5IjoiX1NlYmFzdGlhbiBCZWhyZW5kdCIsIklkIjoiNzgyODZjYmYtYzY5Yi00Nzg3LTk5MGItM2YwOGE0NjU2ZDhhIiwiTW9kaWZpZWRPbiI6IjIwMjItMTAtMjBUMTM6MDU6Mjk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U1LzIwMTYvMTcxMjYzMCIsIlVyaVN0cmluZyI6Imh0dHBzOi8vZG9pLm9yZy8xMC4xMTU1LzIwMTYvMTcxMjYzM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JlaHJlbmR0IiwiQ3JlYXRlZE9uIjoiMjAyMi0xMC0yMFQxMzowNToyOSIsIk1vZGlmaWVkQnkiOiJfU2ViYXN0aWFuIEJlaHJlbmR0IiwiSWQiOiJjM2E1ZDZhZC0wOWUyLTRkNGEtYjZlNC05MDIwNmFmODZlMjQiLCJNb2RpZmllZE9uIjoiMjAyMi0xMC0yMFQxMzowNToyOS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mh0dHBzOi8vd3d3LnJlc2VhcmNoZ2F0ZS5uZXQvcHVibGljYXRpb24vMjk4MjA5MDgxX0xpc3QtQmFzZWRfU2ltdWxhdGVkX0FubmVhbGluZ19BbGdvcml0aG1fZm9yX1RyYXZlbGluZ19TYWxlc21hbl9Qcm9ibGVtIiwiVXJpU3RyaW5nIjoiaHR0cHM6Ly93d3cucmVzZWFyY2hnYXRlLm5ldC9wdWJsaWNhdGlvbi8yOTgyMDkwODFfTGlzdC1CYXNlZF9TaW11bGF0ZWRfQW5uZWFsaW5nX0FsZ29yaXRobV9mb3JfVHJhdmVsaW5nX1NhbGVzbWFuX1Byb2JsZW0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}</w:instrText>
          </w:r>
          <w:r w:rsidR="00CD5F6E">
            <w:fldChar w:fldCharType="separate"/>
          </w:r>
          <w:r w:rsidR="00D223E2">
            <w:t>[29]</w:t>
          </w:r>
          <w:r w:rsidR="00CD5F6E">
            <w:fldChar w:fldCharType="end"/>
          </w:r>
        </w:sdtContent>
      </w:sdt>
    </w:p>
    <w:p w14:paraId="5A00458A" w14:textId="118D4B6D" w:rsidR="005E01E7" w:rsidRDefault="00CD5F6E" w:rsidP="005E01E7">
      <w:pPr>
        <w:rPr>
          <w:rFonts w:eastAsiaTheme="minorEastAsia"/>
        </w:rPr>
      </w:pPr>
      <w:r>
        <w:t xml:space="preserve">Similar to the implementation of EA, a solution in the SA approach is a distinct configuration of the RMS and the altering of solutions is done randomly according to the degrees of freedom of the RMS. Instead of starting with a random configuration, as in EA, the initial solution of SA is the earlier mentioned initial configuration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w:t>
      </w:r>
      <w:r w:rsidR="00471B04">
        <w:rPr>
          <w:rFonts w:eastAsiaTheme="minorEastAsia"/>
        </w:rPr>
        <w:t xml:space="preserve">As SA requires a </w:t>
      </w:r>
      <w:r w:rsidR="00AA7A64">
        <w:rPr>
          <w:rFonts w:eastAsiaTheme="minorEastAsia"/>
        </w:rPr>
        <w:t>single objective, a weighted sum of the objectives</w:t>
      </w:r>
      <w:r w:rsidR="00CB0F5E">
        <w:rPr>
          <w:rFonts w:eastAsiaTheme="minorEastAsia"/>
        </w:rPr>
        <w:t>, in the following referred to as fitness,</w:t>
      </w:r>
      <w:r w:rsidR="00AA7A64">
        <w:rPr>
          <w:rFonts w:eastAsiaTheme="minorEastAsia"/>
        </w:rPr>
        <w:t xml:space="preserve"> cost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r>
          <w:rPr>
            <w:rFonts w:ascii="Cambria Math" w:eastAsiaTheme="minorEastAsia" w:hAnsi="Cambria Math"/>
          </w:rPr>
          <m:t>=-0.001</m:t>
        </m:r>
      </m:oMath>
      <w:r w:rsidR="00AA7A64">
        <w:rPr>
          <w:rFonts w:eastAsiaTheme="minorEastAsia"/>
        </w:rPr>
        <w:t>), throughput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λ</m:t>
            </m:r>
          </m:sub>
        </m:sSub>
        <m:r>
          <w:rPr>
            <w:rFonts w:ascii="Cambria Math" w:eastAsiaTheme="minorEastAsia" w:hAnsi="Cambria Math"/>
          </w:rPr>
          <m:t>=0.025</m:t>
        </m:r>
      </m:oMath>
      <w:r w:rsidR="00AA7A64">
        <w:rPr>
          <w:rFonts w:eastAsiaTheme="minorEastAsia"/>
        </w:rPr>
        <w:t>) and WIP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=-1.0</m:t>
        </m:r>
      </m:oMath>
      <w:r w:rsidR="00AA7A64">
        <w:rPr>
          <w:rFonts w:eastAsiaTheme="minorEastAsia"/>
        </w:rPr>
        <w:t xml:space="preserve">) is used. The parameter choice of the weights is thereby done according to the magnitude of the objectives.  </w:t>
      </w:r>
    </w:p>
    <w:p w14:paraId="3D612C23" w14:textId="2876DE11" w:rsidR="00C647D8" w:rsidRDefault="00A45B03" w:rsidP="005E01E7">
      <w:r>
        <w:t>The last evalu</w:t>
      </w:r>
      <w:r w:rsidR="00C2257E">
        <w:t>at</w:t>
      </w:r>
      <w:r>
        <w:t>ed met</w:t>
      </w:r>
      <w:r w:rsidR="00C2257E">
        <w:t>a</w:t>
      </w:r>
      <w:r>
        <w:t xml:space="preserve"> heuristic, t</w:t>
      </w:r>
      <w:r w:rsidR="009D7671">
        <w:t>abu search</w:t>
      </w:r>
      <w:r w:rsidR="00C647D8">
        <w:t xml:space="preserve"> (TS)</w:t>
      </w:r>
      <w:r>
        <w:t xml:space="preserve">, </w:t>
      </w:r>
      <w:r w:rsidR="009D7671">
        <w:t>is also a trajectory-based method</w:t>
      </w:r>
      <w:r>
        <w:t xml:space="preserve"> introduced by Glover </w:t>
      </w:r>
      <w:sdt>
        <w:sdtPr>
          <w:alias w:val="To edit, see citavi.com/edit"/>
          <w:tag w:val="CitaviPlaceholder#e4435786-f721-4c0f-bd37-a4b6a21b02ef"/>
          <w:id w:val="1889152283"/>
          <w:placeholder>
            <w:docPart w:val="DefaultPlaceholder_-1854013440"/>
          </w:placeholder>
        </w:sdtPr>
        <w:sdtContent>
          <w:r>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ZmY1NTg5LTAyZGYtNDdmMi04ZjBhLTMyOTY0YjMyN2JhMiIsIlJhbmdlTGVuZ3RoIjo0LCJSZWZlcmVuY2VJZCI6ImYwZGZmNWU2LTk1MzYtNGVlMC05MDM1LWM3OGI3ZDc5ZWU2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I4Ny9pbnRlLjIwLjQuNzQiLCJVcmlTdHJpbmciOiJodHRwczovL2RvaS5vcmcvMTAuMTI4Ny9pbnRlLjIwLjQuN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}</w:instrText>
          </w:r>
          <w:r>
            <w:fldChar w:fldCharType="separate"/>
          </w:r>
          <w:r w:rsidR="00D223E2">
            <w:t>[30]</w:t>
          </w:r>
          <w:r>
            <w:fldChar w:fldCharType="end"/>
          </w:r>
        </w:sdtContent>
      </w:sdt>
      <w:r w:rsidR="009D7671">
        <w:t xml:space="preserve">. </w:t>
      </w:r>
      <w:r>
        <w:t xml:space="preserve">In each iteration of </w:t>
      </w:r>
      <w:r w:rsidR="00C647D8">
        <w:t>TS</w:t>
      </w:r>
      <w:r>
        <w:t xml:space="preserve">, the best nonvisited solution is selected from the neighbourhood of the previously selected solution. </w:t>
      </w:r>
      <w:r w:rsidR="00C2257E">
        <w:t xml:space="preserve">The memory of visited solutions, also called tabu list, has a maximum length and gets </w:t>
      </w:r>
      <w:r w:rsidR="00C2257E">
        <w:lastRenderedPageBreak/>
        <w:t xml:space="preserve">updated if a new best nonvisited solution is found. If the tabu list reaches its maximum length, the </w:t>
      </w:r>
      <w:r w:rsidR="00C647D8">
        <w:t xml:space="preserve">oldest solutions get removed when adding new solutions. Similar to SA, TS allows worsening moves with the help of the tabu list. The algorithm iterates until a stop criterion is reached. </w:t>
      </w:r>
    </w:p>
    <w:p w14:paraId="1C9CD7F5" w14:textId="121AD31C" w:rsidR="00C647D8" w:rsidRPr="00BE367A" w:rsidRDefault="00C647D8" w:rsidP="00C647D8">
      <w:pPr>
        <w:rPr>
          <w:rFonts w:eastAsiaTheme="minorEastAsia"/>
        </w:rPr>
      </w:pPr>
      <w:r>
        <w:t xml:space="preserve">With regard to the benchmark use case, TS starts optimization with the initial configuration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Since the concept of neighbourhood is not obvious for an RMS, we define a neighbourhood as 10 configurations that can be reached from the starting configuration by </w:t>
      </w:r>
      <w:r w:rsidR="00D95261">
        <w:rPr>
          <w:rFonts w:eastAsiaTheme="minorEastAsia"/>
        </w:rPr>
        <w:t>randomly using</w:t>
      </w:r>
      <w:r>
        <w:rPr>
          <w:rFonts w:eastAsiaTheme="minorEastAsia"/>
        </w:rPr>
        <w:t xml:space="preserve"> one degree of freedom. Similar to SA, TS requires a single objective for performance comparison of solutions, which is defined in this case as the previously described weighted sum of objectives. </w:t>
      </w:r>
    </w:p>
    <w:p w14:paraId="753D84FA" w14:textId="702ECCEC" w:rsidR="00D95261" w:rsidRDefault="00CD2DF9" w:rsidP="00D95261">
      <w:pPr>
        <w:pStyle w:val="CPSLberschrift1"/>
      </w:pPr>
      <w:r>
        <w:t>Results</w:t>
      </w:r>
      <w:r w:rsidR="005A2672">
        <w:t xml:space="preserve"> and Discussion</w:t>
      </w:r>
    </w:p>
    <w:p w14:paraId="797E57C6" w14:textId="3AE0BB67" w:rsidR="00D95261" w:rsidRDefault="00D95261" w:rsidP="00D95261">
      <w:pPr>
        <w:rPr>
          <w:rFonts w:eastAsiaTheme="minorEastAsia"/>
        </w:rPr>
      </w:pPr>
      <w:r>
        <w:t xml:space="preserve">The analysis of the three meta-heuristics for the presented benchmark use case is </w:t>
      </w:r>
      <w:r w:rsidR="00112431">
        <w:t xml:space="preserve">performed </w:t>
      </w:r>
      <w:r>
        <w:t xml:space="preserve">by comparing their performance </w:t>
      </w:r>
      <w:r w:rsidR="00337EC4">
        <w:t xml:space="preserve">on the same hardware (Intel Core i7 1185G7, 4,8GHz) </w:t>
      </w:r>
      <w:r>
        <w:t xml:space="preserve">within a </w:t>
      </w:r>
      <w:r w:rsidR="00DB0EDE">
        <w:t xml:space="preserve">limited optimization time range of 180 minutes. In order to evaluate the solutions more precisely, we define an interesting region of solutions by a minimum throughput </w:t>
      </w:r>
      <m:oMath>
        <m:sSub>
          <m:sSubPr>
            <m:ctrlPr>
              <w:rPr>
                <w:rFonts w:ascii="Cambria Math" w:hAnsi="Cambria Math"/>
                <w:i/>
              </w:rPr>
            </m:ctrlPr>
          </m:sSubPr>
          <m:e>
            <m:r>
              <w:rPr>
                <w:rFonts w:ascii="Cambria Math" w:hAnsi="Cambria Math"/>
              </w:rPr>
              <m:t>λ</m:t>
            </m:r>
          </m:e>
          <m:sub>
            <m:r>
              <w:rPr>
                <w:rFonts w:ascii="Cambria Math" w:hAnsi="Cambria Math"/>
              </w:rPr>
              <m:t>min</m:t>
            </m:r>
          </m:sub>
        </m:sSub>
        <m:r>
          <w:rPr>
            <w:rFonts w:ascii="Cambria Math" w:hAnsi="Cambria Math"/>
          </w:rPr>
          <m:t>=3000</m:t>
        </m:r>
      </m:oMath>
      <w:r w:rsidR="00DB0EDE">
        <w:rPr>
          <w:rFonts w:eastAsiaTheme="minorEastAsia"/>
        </w:rPr>
        <w:t xml:space="preserve"> and a maximum inventory </w:t>
      </w:r>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=150</m:t>
        </m:r>
      </m:oMath>
      <w:r w:rsidR="00DB0EDE">
        <w:rPr>
          <w:rFonts w:eastAsiaTheme="minorEastAsia"/>
        </w:rPr>
        <w:t xml:space="preserve">. </w:t>
      </w:r>
      <w:r w:rsidR="00EC629B">
        <w:rPr>
          <w:rFonts w:eastAsiaTheme="minorEastAsia"/>
        </w:rPr>
        <w:t xml:space="preserve">The hyperparameter selection of all three algorithms is done based on a similar grid search and choosing the best parameter set. The hyperparameter sensitivity of SA </w:t>
      </w:r>
      <w:r w:rsidR="00112431">
        <w:rPr>
          <w:rFonts w:eastAsiaTheme="minorEastAsia"/>
        </w:rPr>
        <w:t>can be</w:t>
      </w:r>
      <w:r w:rsidR="00EC629B">
        <w:rPr>
          <w:rFonts w:eastAsiaTheme="minorEastAsia"/>
        </w:rPr>
        <w:t xml:space="preserve"> observed </w:t>
      </w:r>
      <w:r w:rsidR="00112431">
        <w:rPr>
          <w:rFonts w:eastAsiaTheme="minorEastAsia"/>
        </w:rPr>
        <w:t xml:space="preserve">to be </w:t>
      </w:r>
      <w:r w:rsidR="00EC629B">
        <w:rPr>
          <w:rFonts w:eastAsiaTheme="minorEastAsia"/>
        </w:rPr>
        <w:t xml:space="preserve">much higher than that of TS and NSGA-II. </w:t>
      </w:r>
    </w:p>
    <w:p w14:paraId="20D6BF9B" w14:textId="789316EE" w:rsidR="000833AB" w:rsidRDefault="00003EAA" w:rsidP="00003EAA">
      <w:r>
        <w:rPr>
          <w:noProof/>
        </w:rPr>
        <w:drawing>
          <wp:inline distT="0" distB="0" distL="0" distR="0" wp14:anchorId="2BD9C5EE" wp14:editId="59B0C45F">
            <wp:extent cx="2880000" cy="17600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880000" cy="1760000"/>
                    </a:xfrm>
                    <a:prstGeom prst="rect">
                      <a:avLst/>
                    </a:prstGeom>
                  </pic:spPr>
                </pic:pic>
              </a:graphicData>
            </a:graphic>
          </wp:inline>
        </w:drawing>
      </w:r>
      <w:r>
        <w:t xml:space="preserve">      </w:t>
      </w:r>
      <w:r>
        <w:rPr>
          <w:noProof/>
        </w:rPr>
        <w:drawing>
          <wp:inline distT="0" distB="0" distL="0" distR="0" wp14:anchorId="0B0CB782" wp14:editId="67B8721F">
            <wp:extent cx="2880000" cy="17600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2880000" cy="1760000"/>
                    </a:xfrm>
                    <a:prstGeom prst="rect">
                      <a:avLst/>
                    </a:prstGeom>
                  </pic:spPr>
                </pic:pic>
              </a:graphicData>
            </a:graphic>
          </wp:inline>
        </w:drawing>
      </w:r>
    </w:p>
    <w:p w14:paraId="450E1C69" w14:textId="23B1D7F5" w:rsidR="004E1FF6" w:rsidRDefault="004E1FF6" w:rsidP="004E1FF6">
      <w:pPr>
        <w:pStyle w:val="Beschriftung"/>
      </w:pPr>
      <w:r>
        <w:t xml:space="preserve">Figure </w:t>
      </w:r>
      <w:r>
        <w:fldChar w:fldCharType="begin"/>
      </w:r>
      <w:r>
        <w:instrText xml:space="preserve"> SEQ Abbildung \* ARABIC </w:instrText>
      </w:r>
      <w:r>
        <w:fldChar w:fldCharType="separate"/>
      </w:r>
      <w:r w:rsidR="00003EAA">
        <w:rPr>
          <w:noProof/>
        </w:rPr>
        <w:t>1</w:t>
      </w:r>
      <w:r>
        <w:fldChar w:fldCharType="end"/>
      </w:r>
      <w:r>
        <w:t>: Maximum and rolling average performance of the three meta heuristics over time (left) and number of found pareto-optimal solutions per meta heuristic over time (right)</w:t>
      </w:r>
    </w:p>
    <w:p w14:paraId="602AE815" w14:textId="67B3242B" w:rsidR="00FD467A" w:rsidRDefault="00CB0F5E" w:rsidP="00CB0F5E">
      <w:r>
        <w:t xml:space="preserve">In the left diagram of Figure 1, the max and rolling average of the fitness of the three heuristics over optimization time is displayed. </w:t>
      </w:r>
      <w:r w:rsidR="000833AB">
        <w:t xml:space="preserve">All three algorithms manage to improve their best </w:t>
      </w:r>
      <w:r>
        <w:t>fitness</w:t>
      </w:r>
      <w:r w:rsidR="000833AB">
        <w:t xml:space="preserve"> over time</w:t>
      </w:r>
      <w:r>
        <w:t xml:space="preserve"> and NSGA-II and SA improve their average dramatically. It is also visible that all algorithms reach a steady fitness level, where TS reaches this steady state very early. When comparing the rolling average fitness, NSGA-II reaches a higher fitness than SA and TS. </w:t>
      </w:r>
    </w:p>
    <w:p w14:paraId="79905DC4" w14:textId="30A07EC1" w:rsidR="00BF1188" w:rsidRDefault="00005D9A" w:rsidP="00CB0F5E">
      <w:r>
        <w:t>The right diagram of Figure 1 shows the number of found pareto-optimal solutions for the three algorithms over time. As the combinatorial complexity of the benchmark use case is too big to evaluate all possible configurations, the pareto-optimal solutions are</w:t>
      </w:r>
      <w:r w:rsidR="00FD467A">
        <w:t xml:space="preserve"> only</w:t>
      </w:r>
      <w:r>
        <w:t xml:space="preserve"> derived from all evaluated configurations of the three optimization runs. </w:t>
      </w:r>
      <w:r w:rsidR="00FD467A">
        <w:t xml:space="preserve">The diagram indicates that SA finds no pareto-optimal solution and TS finds much more pareto-optimal solutions than NSGA-II. Similarly, to the left diagram of Figure 1, TS finds good solutions fast when compared to SA and NSGA-II. </w:t>
      </w:r>
      <w:r w:rsidR="0043674F">
        <w:t xml:space="preserve">Although TS is based on fitness optimization and NSGA-II on multi-objective optimization, TS finds more pareto-optimal solutions and NSGA-II has a higher average fitness. </w:t>
      </w:r>
    </w:p>
    <w:p w14:paraId="66CB963C" w14:textId="58F98B79" w:rsidR="00A55467" w:rsidRDefault="00DE08F7" w:rsidP="00A55467">
      <w:r>
        <w:rPr>
          <w:noProof/>
        </w:rPr>
        <w:lastRenderedPageBreak/>
        <w:drawing>
          <wp:inline distT="0" distB="0" distL="0" distR="0" wp14:anchorId="786885E2" wp14:editId="2F059A6B">
            <wp:extent cx="6004560" cy="2165350"/>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t="10636" b="6937"/>
                    <a:stretch/>
                  </pic:blipFill>
                  <pic:spPr bwMode="auto">
                    <a:xfrm>
                      <a:off x="0" y="0"/>
                      <a:ext cx="6004560" cy="2165350"/>
                    </a:xfrm>
                    <a:prstGeom prst="rect">
                      <a:avLst/>
                    </a:prstGeom>
                    <a:ln>
                      <a:noFill/>
                    </a:ln>
                    <a:extLst>
                      <a:ext uri="{53640926-AAD7-44D8-BBD7-CCE9431645EC}">
                        <a14:shadowObscured xmlns:a14="http://schemas.microsoft.com/office/drawing/2010/main"/>
                      </a:ext>
                    </a:extLst>
                  </pic:spPr>
                </pic:pic>
              </a:graphicData>
            </a:graphic>
          </wp:inline>
        </w:drawing>
      </w:r>
    </w:p>
    <w:p w14:paraId="62D88805" w14:textId="63E41AD6" w:rsidR="00D65945" w:rsidRDefault="00D65945" w:rsidP="00D65945">
      <w:pPr>
        <w:pStyle w:val="Beschriftung"/>
      </w:pPr>
      <w:r>
        <w:t xml:space="preserve">Figure </w:t>
      </w:r>
      <w:r>
        <w:fldChar w:fldCharType="begin"/>
      </w:r>
      <w:r>
        <w:instrText xml:space="preserve"> SEQ Abbildung \* ARABIC </w:instrText>
      </w:r>
      <w:r>
        <w:fldChar w:fldCharType="separate"/>
      </w:r>
      <w:r w:rsidR="00003EAA">
        <w:rPr>
          <w:noProof/>
        </w:rPr>
        <w:t>2</w:t>
      </w:r>
      <w:r>
        <w:fldChar w:fldCharType="end"/>
      </w:r>
      <w:r>
        <w:t xml:space="preserve">: Throughput, inventory and cost distribution of found configurations per meta heuristic in the interesting region. </w:t>
      </w:r>
    </w:p>
    <w:p w14:paraId="170017F7" w14:textId="127C24B8" w:rsidR="00D65945" w:rsidRDefault="00D65945" w:rsidP="00D65945">
      <w:r>
        <w:t>As the reconfiguration problem is a multi-objective optimization problem, we want to consider how the found configurations are distributed in the earlier defined interesting region. Figure 2 shows this by displaying the three objectives cost</w:t>
      </w:r>
      <w:r w:rsidR="00BE367A">
        <w:t xml:space="preserve"> (</w:t>
      </w:r>
      <w:r w:rsidR="004A6241">
        <w:t>colouring</w:t>
      </w:r>
      <w:r w:rsidR="00BE367A">
        <w:t>)</w:t>
      </w:r>
      <w:r>
        <w:t xml:space="preserve">, throughput and inventory for the analysed three meta heuristics. It is visible that NSGA-II and SA has a very broad distribution of found configurations in the interesting region but especially solutions of SA with high inventory are in average costlier than the ones found by NSGA-II and TS. Contrastingly, TS has the narrowest search, focusing heavily and low inventory, medium cost configurations. </w:t>
      </w:r>
    </w:p>
    <w:p w14:paraId="0ABD92A3" w14:textId="727D5C1E" w:rsidR="007024EE" w:rsidRDefault="00CD0C68" w:rsidP="00CD0C68">
      <w:r>
        <w:rPr>
          <w:noProof/>
        </w:rPr>
        <w:drawing>
          <wp:inline distT="0" distB="0" distL="0" distR="0" wp14:anchorId="0ED9EE60" wp14:editId="17BE5729">
            <wp:extent cx="6004560" cy="178816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6004560" cy="1788160"/>
                    </a:xfrm>
                    <a:prstGeom prst="rect">
                      <a:avLst/>
                    </a:prstGeom>
                  </pic:spPr>
                </pic:pic>
              </a:graphicData>
            </a:graphic>
          </wp:inline>
        </w:drawing>
      </w:r>
    </w:p>
    <w:p w14:paraId="647B1F48" w14:textId="1494C445" w:rsidR="00D65945" w:rsidRDefault="00D65945" w:rsidP="00D65945">
      <w:pPr>
        <w:pStyle w:val="Beschriftung"/>
      </w:pPr>
      <w:r>
        <w:t xml:space="preserve">Figure </w:t>
      </w:r>
      <w:r>
        <w:fldChar w:fldCharType="begin"/>
      </w:r>
      <w:r>
        <w:instrText xml:space="preserve"> SEQ Abbildung \* ARABIC </w:instrText>
      </w:r>
      <w:r>
        <w:fldChar w:fldCharType="separate"/>
      </w:r>
      <w:r w:rsidR="00003EAA">
        <w:rPr>
          <w:noProof/>
        </w:rPr>
        <w:t>3</w:t>
      </w:r>
      <w:r>
        <w:fldChar w:fldCharType="end"/>
      </w:r>
      <w:r>
        <w:t xml:space="preserve">: </w:t>
      </w:r>
      <w:r w:rsidR="00CD0C68">
        <w:t>Output</w:t>
      </w:r>
      <w:r>
        <w:t>, inventory and cost distribution of found configurations per meta heuristic in the interesting region</w:t>
      </w:r>
      <w:r w:rsidR="006B2AF4">
        <w:t xml:space="preserve"> with an interpolation of the pareto-front and display of pareto-optimal points. </w:t>
      </w:r>
    </w:p>
    <w:p w14:paraId="05E6CDF1" w14:textId="390EBFF2" w:rsidR="00687040" w:rsidRDefault="00687040" w:rsidP="00A55467">
      <w:r>
        <w:t>In order to evaluate, where the pareto-optimal configurations are found in the search space per algorithm, Figure 3 can be regarded. The three diagrams show 3</w:t>
      </w:r>
      <w:r w:rsidR="00112431">
        <w:t>D</w:t>
      </w:r>
      <w:r>
        <w:t xml:space="preserve"> plots of the three objectives cost, throughput and inventory where all configurations of the interesting region are displayed in grey and pareto-optimal solutions are displayed in blue. The pareto-front is thereby displayed as an interpolated surface with a colour according to the fitness. </w:t>
      </w:r>
      <w:r w:rsidR="00F619BE">
        <w:t>The pareto-front can be divided into two distinct regions: high cost with low inventory</w:t>
      </w:r>
      <w:r w:rsidR="001B200A">
        <w:t xml:space="preserve"> (I)</w:t>
      </w:r>
      <w:r w:rsidR="00F619BE">
        <w:t xml:space="preserve"> and low inventory with high cost</w:t>
      </w:r>
      <w:r w:rsidR="001B200A">
        <w:t xml:space="preserve"> (II)</w:t>
      </w:r>
      <w:r w:rsidR="00F619BE">
        <w:t xml:space="preserve">. </w:t>
      </w:r>
      <w:r w:rsidR="001B200A">
        <w:t xml:space="preserve">Interestingly, the pareto-optimal solutions of region I are </w:t>
      </w:r>
      <w:r w:rsidR="000A5FEC">
        <w:t>exclusively</w:t>
      </w:r>
      <w:r w:rsidR="001B200A">
        <w:t xml:space="preserve"> found by NSGA-II and the solutions of region II exclusively by TS. It is visible that the configurations found by TS have a very high focus in the region with high fitness values whereas configurations found by NSGA-II are much broader distributed. This can be explained by the fact, that TS optimizes fitness whereas NSGA-II optimizes all objectives. </w:t>
      </w:r>
      <w:r w:rsidR="00B141CD">
        <w:t xml:space="preserve">The fact that NSGA-II finds no pareto-optimal solutions in region II is due to the fact that TS exploits this region more strongly and finds their better solutions. The previous observation that TS finds more pareto-optimal solutions but has a lower average fitness compared to NSGA-II can be explained by two facts. At first, the pareto-optimal solutions are much more densely packed in region II than in region I as TS searched this region very exhaustively. Secondly, </w:t>
      </w:r>
      <w:r w:rsidR="00B141CD">
        <w:lastRenderedPageBreak/>
        <w:t xml:space="preserve">the selection method of NSGA-II leads to redundant but good solutions in a population which explains the high average fitness. </w:t>
      </w:r>
    </w:p>
    <w:p w14:paraId="4E2686C0" w14:textId="41AE7D97" w:rsidR="00E03C24" w:rsidRDefault="00EC629B" w:rsidP="00A55467">
      <w:r>
        <w:t xml:space="preserve">In summary, TS and NSGA-II show a better performance in optimization than SA while SA showed to be much more instable and hyperparameter sensitive. This limits the use of SA for practical applications. TS and NSGA-II </w:t>
      </w:r>
      <w:r w:rsidR="00112431">
        <w:t>exhibit a good performance</w:t>
      </w:r>
      <w:r>
        <w:t xml:space="preserve"> for different objectives. If a</w:t>
      </w:r>
      <w:r w:rsidR="00B03DA1">
        <w:t xml:space="preserve"> multi-objective search space of an RMS has to be evaluated, NSGA-II is more suited. Contrarily, if a designated operating point considering the objectives is given, TS shows a better behaviour. </w:t>
      </w:r>
      <w:r w:rsidR="00E03C24">
        <w:t xml:space="preserve">As combinatorial complexity increases strongly with the size of the RMS, fast optimization gets more important. This motivates again the use of TS. Future research should examine how this approach is applicable to larger problem settings. However, as TS is not as easily parallelizable as population-based optimization methods, the potential of parallelization and combination of TS with a population-based method should be evaluated. Lastly, future research could evaluate how this approach can be extended with more degrees of freedom in order to represent a more generalizable production planning approach. </w:t>
      </w:r>
    </w:p>
    <w:p w14:paraId="0407035B" w14:textId="3DBD92F7" w:rsidR="00E03C24" w:rsidRDefault="00663B80" w:rsidP="00E03C24">
      <w:pPr>
        <w:pStyle w:val="CPSLberschrift1"/>
      </w:pPr>
      <w:r>
        <w:t>Conclusion</w:t>
      </w:r>
    </w:p>
    <w:p w14:paraId="418FA81D" w14:textId="4E715E1D" w:rsidR="00E03C24" w:rsidRDefault="00463051" w:rsidP="00E03C24">
      <w:r>
        <w:t>The paper at hand evaluate</w:t>
      </w:r>
      <w:r w:rsidR="00112431">
        <w:t>s</w:t>
      </w:r>
      <w:r>
        <w:t xml:space="preserve"> the capability of the meta-heuristics SA, TS and NSGA-II for the optimization of a RMS. After reviewing state-of-the-art literature from the domain of RMS optimization, it is motivated that recent approach</w:t>
      </w:r>
      <w:r w:rsidR="00112431">
        <w:t>es</w:t>
      </w:r>
      <w:r>
        <w:t xml:space="preserve"> either lack high model accur</w:t>
      </w:r>
      <w:r w:rsidR="00B06DF6">
        <w:t>ac</w:t>
      </w:r>
      <w:r>
        <w:t xml:space="preserve">y and detail or </w:t>
      </w:r>
      <w:r w:rsidR="00B06DF6">
        <w:t>many</w:t>
      </w:r>
      <w:r>
        <w:t xml:space="preserve"> degrees of freedom </w:t>
      </w:r>
      <w:r w:rsidR="00B06DF6">
        <w:t xml:space="preserve">considering the reconfigurations. Therefore, we formulate an optimization problem description of an RMS that considers structural as well as logical changes on the machine and system level. </w:t>
      </w:r>
      <w:r w:rsidR="00904C95">
        <w:t xml:space="preserve">To evaluate the capability of SA, TS and NSGA-II optimization experiments are performed with use of discrete-event simulation as evaluation model. The results indicate that all meta-heuristics are able to find good configurations of the RMS in a defined amount of time. However, SA shows an inferior performance than TS and NSGA-II. As a conclusion, the approach </w:t>
      </w:r>
      <w:r w:rsidR="00AF62C0">
        <w:t>demonstrates</w:t>
      </w:r>
      <w:r w:rsidR="00904C95">
        <w:t xml:space="preserve"> that reconfiguration planning of RMS </w:t>
      </w:r>
      <w:r w:rsidR="00AF62C0">
        <w:t xml:space="preserve">is possible to automate by </w:t>
      </w:r>
      <w:r w:rsidR="00904C95">
        <w:t>simulation-based optimization</w:t>
      </w:r>
      <w:r w:rsidR="00AF62C0">
        <w:t xml:space="preserve"> with only little need for manual meta-heuristic configuration</w:t>
      </w:r>
      <w:r w:rsidR="00904C95">
        <w:t xml:space="preserve">. These insights motivate to conduct further research that assesses how this approach is applicable to larger problem settings, how parallelization can be used to reduce optimization time and how the degrees of freedom of the RMS could be extended to a </w:t>
      </w:r>
      <w:r w:rsidR="00112431">
        <w:t xml:space="preserve">broader, </w:t>
      </w:r>
      <w:r w:rsidR="00904C95">
        <w:t xml:space="preserve">more general production planning approach. </w:t>
      </w:r>
    </w:p>
    <w:p w14:paraId="704F68A4" w14:textId="77777777" w:rsidR="00517F6C" w:rsidRDefault="005A4C19" w:rsidP="00517F6C">
      <w:pPr>
        <w:rPr>
          <w:b/>
        </w:rPr>
      </w:pPr>
      <w:commentRangeStart w:id="8"/>
      <w:r w:rsidRPr="008B56CF">
        <w:rPr>
          <w:b/>
        </w:rPr>
        <w:t>A</w:t>
      </w:r>
      <w:r w:rsidR="00290596" w:rsidRPr="008B56CF">
        <w:rPr>
          <w:b/>
        </w:rPr>
        <w:t>cknowledgements</w:t>
      </w:r>
    </w:p>
    <w:p w14:paraId="77031BCF" w14:textId="5323793B" w:rsidR="00EF6DA8" w:rsidRPr="00517F6C" w:rsidRDefault="00517F6C" w:rsidP="00517F6C">
      <w:r w:rsidRPr="00517F6C">
        <w:t>We extend our sincere thanks to the German Federal Ministry for Economic Affairs</w:t>
      </w:r>
      <w:r>
        <w:t xml:space="preserve"> </w:t>
      </w:r>
      <w:r w:rsidRPr="00517F6C">
        <w:t>and Climate Action (BMWK) for supporting this research project 13IK001ZF “Software-Defined Manufacturing for the automotive and supplying industry</w:t>
      </w:r>
      <w:r>
        <w:t xml:space="preserve"> </w:t>
      </w:r>
      <w:r w:rsidRPr="00517F6C">
        <w:t>https://www.sdm4fzi.de/”.</w:t>
      </w:r>
      <w:commentRangeEnd w:id="8"/>
      <w:r w:rsidR="00112431">
        <w:rPr>
          <w:rStyle w:val="Kommentarzeichen"/>
        </w:rPr>
        <w:commentReference w:id="8"/>
      </w:r>
    </w:p>
    <w:sdt>
      <w:sdtPr>
        <w:rPr>
          <w:rFonts w:ascii="Times New Roman" w:eastAsiaTheme="minorHAnsi" w:hAnsi="Times New Roman" w:cs="Times New Roman"/>
          <w:b/>
          <w:color w:val="auto"/>
          <w:sz w:val="22"/>
          <w:szCs w:val="22"/>
        </w:rPr>
        <w:tag w:val="CitaviBibliography"/>
        <w:id w:val="1202980197"/>
        <w:placeholder>
          <w:docPart w:val="609E13C8441A47E7AB9B8793BE464C56"/>
        </w:placeholder>
      </w:sdtPr>
      <w:sdtEndPr>
        <w:rPr>
          <w:b w:val="0"/>
        </w:rPr>
      </w:sdtEndPr>
      <w:sdtContent>
        <w:p w14:paraId="2C94217D" w14:textId="77777777" w:rsidR="00D223E2" w:rsidRPr="00740EE5" w:rsidRDefault="00B46D93" w:rsidP="00D223E2">
          <w:pPr>
            <w:pStyle w:val="CitaviBibliographyHeading"/>
            <w:rPr>
              <w:rFonts w:ascii="Times New Roman" w:hAnsi="Times New Roman" w:cs="Times New Roman"/>
              <w:b/>
              <w:color w:val="auto"/>
              <w:sz w:val="22"/>
            </w:rPr>
          </w:pPr>
          <w:r w:rsidRPr="00B46D93">
            <w:rPr>
              <w:b/>
            </w:rPr>
            <w:fldChar w:fldCharType="begin"/>
          </w:r>
          <w:r w:rsidRPr="00517F6C">
            <w:rPr>
              <w:lang w:val="de-DE"/>
            </w:rPr>
            <w:instrText>ADDIN CitaviBibliography</w:instrText>
          </w:r>
          <w:r w:rsidRPr="00B46D93">
            <w:rPr>
              <w:b/>
            </w:rPr>
            <w:fldChar w:fldCharType="separate"/>
          </w:r>
          <w:r w:rsidR="00D223E2" w:rsidRPr="00740EE5">
            <w:rPr>
              <w:rFonts w:ascii="Times New Roman" w:hAnsi="Times New Roman" w:cs="Times New Roman"/>
              <w:b/>
              <w:color w:val="auto"/>
              <w:sz w:val="22"/>
            </w:rPr>
            <w:t>References</w:t>
          </w:r>
        </w:p>
        <w:p w14:paraId="25DEFFCB" w14:textId="77777777" w:rsidR="00D223E2" w:rsidRDefault="00D223E2" w:rsidP="00D223E2">
          <w:pPr>
            <w:pStyle w:val="CitaviBibliographyEntry"/>
          </w:pPr>
          <w:r>
            <w:t>[1]</w:t>
          </w:r>
          <w:r>
            <w:tab/>
          </w:r>
          <w:bookmarkStart w:id="9" w:name="_CTVL0017b3d8459c8a74500a8c0b869cfe27202"/>
          <w:r>
            <w:t>Koren, Y., Heisel, U., Jovane, F., Moriwaki, T., Pritschow, G., Ulsoy, G., van Brussel, H., 1999. Reconfigurable Manufacturing Systems. CIRP Annals 48 (2), 527–540.</w:t>
          </w:r>
        </w:p>
        <w:bookmarkEnd w:id="9"/>
        <w:p w14:paraId="60A7FAC0" w14:textId="77777777" w:rsidR="00D223E2" w:rsidRDefault="00D223E2" w:rsidP="00D223E2">
          <w:pPr>
            <w:pStyle w:val="CitaviBibliographyEntry"/>
          </w:pPr>
          <w:r>
            <w:t>[2]</w:t>
          </w:r>
          <w:r>
            <w:tab/>
          </w:r>
          <w:bookmarkStart w:id="10" w:name="_CTVL001ca9c73fe456b44ef893b82ff903e0381"/>
          <w:r>
            <w:t>Mehrabi, M.G., Ulsoy, A.G., Koren, Y., Heytler, P., 2002. Trends and perspectives in flexible and reconfigurable manufacturing systems. Journal of Intelligent Manufacturing 13 (2), 135–146.</w:t>
          </w:r>
        </w:p>
        <w:bookmarkEnd w:id="10"/>
        <w:p w14:paraId="716FCDED" w14:textId="77777777" w:rsidR="00D223E2" w:rsidRDefault="00D223E2" w:rsidP="00D223E2">
          <w:pPr>
            <w:pStyle w:val="CitaviBibliographyEntry"/>
          </w:pPr>
          <w:r>
            <w:t>[3]</w:t>
          </w:r>
          <w:r>
            <w:tab/>
          </w:r>
          <w:bookmarkStart w:id="11" w:name="_CTVL00180ae25a956c7445ea760d160c5b15174"/>
          <w:r>
            <w:t>ElMaraghy, H.A., 2006. Flexible and reconfigurable manufacturing systems paradigms. International Journal of Flexible Manufacturing Systems 17 (4), 261–276.</w:t>
          </w:r>
        </w:p>
        <w:bookmarkEnd w:id="11"/>
        <w:p w14:paraId="4FF30889" w14:textId="77777777" w:rsidR="00D223E2" w:rsidRDefault="00D223E2" w:rsidP="00D223E2">
          <w:pPr>
            <w:pStyle w:val="CitaviBibliographyEntry"/>
          </w:pPr>
          <w:r>
            <w:t>[4]</w:t>
          </w:r>
          <w:r>
            <w:tab/>
          </w:r>
          <w:bookmarkStart w:id="12" w:name="_CTVL001bc6f11a4e9784fdbaa37980a16753c26"/>
          <w:r>
            <w:t>Mack, O., Khare, A., Krämer, A., Burgartz, T. (Eds.), 2016. Managing in a VUCA world. Springer, Cham, Heidelberg, New York, Dordrecht, London, 259 pp.</w:t>
          </w:r>
        </w:p>
        <w:bookmarkEnd w:id="12"/>
        <w:p w14:paraId="5DF68782" w14:textId="77777777" w:rsidR="00D223E2" w:rsidRDefault="00D223E2" w:rsidP="00D223E2">
          <w:pPr>
            <w:pStyle w:val="CitaviBibliographyEntry"/>
          </w:pPr>
          <w:r>
            <w:t>[5]</w:t>
          </w:r>
          <w:r>
            <w:tab/>
          </w:r>
          <w:bookmarkStart w:id="13" w:name="_CTVL001842d5ce91d2a46dda2d7fe7ff5c0a2e8"/>
          <w:r>
            <w:t>Lanza, G., Asfour, T., Beyerer, J., Deml, B., Fleischer, J., Heizmann, M., Furmans, K., Hofmann, C., Cebulla, A., Dreher, C., Kaiser, J.-P., Klein, J.-F., Leven, F., Mangold, S., Mitschke, N., Stricker, N., Pfrommer, J., Wu, C., Wurster, M., Zaremski, M., 2022. Agiles Produktionssystem mittels lernender Roboter bei ungewissen Produktzuständen am Beispiel der Anlasser-Demontage. at - Automatisierungstechnik 70 (6), 504–516.</w:t>
          </w:r>
        </w:p>
        <w:bookmarkEnd w:id="13"/>
        <w:p w14:paraId="597C5025" w14:textId="77777777" w:rsidR="00D223E2" w:rsidRDefault="00D223E2" w:rsidP="00D223E2">
          <w:pPr>
            <w:pStyle w:val="CitaviBibliographyEntry"/>
          </w:pPr>
          <w:r>
            <w:lastRenderedPageBreak/>
            <w:t>[6]</w:t>
          </w:r>
          <w:r>
            <w:tab/>
          </w:r>
          <w:bookmarkStart w:id="14" w:name="_CTVL00165398b8bb8e74832b77b5d0302314c10"/>
          <w:r>
            <w:t>Wurster, M., Häfner, B., Gauder, D., Stricker, N., Lanza, G., 2021. Fluid Automation — A Definition and an Application in Remanufacturing Production Systems. Procedia CIRP 97, 508–513.</w:t>
          </w:r>
        </w:p>
        <w:bookmarkEnd w:id="14"/>
        <w:p w14:paraId="680EF8FA" w14:textId="77777777" w:rsidR="00D223E2" w:rsidRDefault="00D223E2" w:rsidP="00D223E2">
          <w:pPr>
            <w:pStyle w:val="CitaviBibliographyEntry"/>
          </w:pPr>
          <w:r>
            <w:t>[7]</w:t>
          </w:r>
          <w:r>
            <w:tab/>
          </w:r>
          <w:bookmarkStart w:id="15" w:name="_CTVL001cc88b3222c494d0ab19f4c91064e637e"/>
          <w:r>
            <w:t>Wiendahl, H.-P., ElMaraghy, H.A., Nyhuis, P., Zäh, M.F., Wiendahl, H.-H., Duffie, N., Brieke, M., 2007. Changeable Manufacturing - Classification, Design and Operation. CIRP Annals 56 (2), 783–809.</w:t>
          </w:r>
        </w:p>
        <w:bookmarkEnd w:id="15"/>
        <w:p w14:paraId="77B1BCC8" w14:textId="77777777" w:rsidR="00D223E2" w:rsidRDefault="00D223E2" w:rsidP="00D223E2">
          <w:pPr>
            <w:pStyle w:val="CitaviBibliographyEntry"/>
          </w:pPr>
          <w:r>
            <w:t>[8]</w:t>
          </w:r>
          <w:r>
            <w:tab/>
          </w:r>
          <w:bookmarkStart w:id="16" w:name="_CTVL0014cce1d37249d48278a47677261775dcc"/>
          <w:r>
            <w:t>Wiendahl, H.-P., Reichardt, J., Nyhuis, P., 2014. Handbuch Fabrikplanung: Konzept, Gestaltung und Umsetzung wandlungsfähiger Produktionsstätten, 2., überarb. und erw. Aufl., [elektronische Ressource] ed. Hanser Verlag, München.</w:t>
          </w:r>
        </w:p>
        <w:bookmarkEnd w:id="16"/>
        <w:p w14:paraId="5AAA6F85" w14:textId="77777777" w:rsidR="00D223E2" w:rsidRDefault="00D223E2" w:rsidP="00D223E2">
          <w:pPr>
            <w:pStyle w:val="CitaviBibliographyEntry"/>
          </w:pPr>
          <w:r>
            <w:t>[9]</w:t>
          </w:r>
          <w:r>
            <w:tab/>
          </w:r>
          <w:bookmarkStart w:id="17" w:name="_CTVL001838544eac38f402bbdb9869880f4077c"/>
          <w:r>
            <w:t>Oluyisola, O.E., Sgarbossa, F., Strandhagen, J.O., 2020. Smart Production Planning and Control: Concept, Use-Cases and Sustainability Implications. Sustainability 12 (9), 3791.</w:t>
          </w:r>
        </w:p>
        <w:bookmarkEnd w:id="17"/>
        <w:p w14:paraId="01052DEC" w14:textId="77777777" w:rsidR="00D223E2" w:rsidRDefault="00D223E2" w:rsidP="00D223E2">
          <w:pPr>
            <w:pStyle w:val="CitaviBibliographyEntry"/>
          </w:pPr>
          <w:r>
            <w:t>[10]</w:t>
          </w:r>
          <w:r>
            <w:tab/>
          </w:r>
          <w:bookmarkStart w:id="18" w:name="_CTVL0010b8c9ff7b0764948994b4c47e46ff2f1"/>
          <w:r>
            <w:t>Tempelmeier, H., 2003. Practical considerations in the optimization of flow production systems. International Journal of Production Research 41 (1), 149–170.</w:t>
          </w:r>
        </w:p>
        <w:bookmarkEnd w:id="18"/>
        <w:p w14:paraId="11B45A38" w14:textId="77777777" w:rsidR="00D223E2" w:rsidRDefault="00D223E2" w:rsidP="00D223E2">
          <w:pPr>
            <w:pStyle w:val="CitaviBibliographyEntry"/>
          </w:pPr>
          <w:r>
            <w:t>[11]</w:t>
          </w:r>
          <w:r>
            <w:tab/>
          </w:r>
          <w:bookmarkStart w:id="19" w:name="_CTVL0019ffd4e243dfa42b8a5529b229e5c1f35"/>
          <w:r>
            <w:t>Uribe, A.M., Cochran, J.K., Shunk, D.L., 2003. Two-stage simulation optimization for agile manufacturing capacity planning. International Journal of Production Research 41 (6), 1181–1197.</w:t>
          </w:r>
        </w:p>
        <w:bookmarkEnd w:id="19"/>
        <w:p w14:paraId="0CAA5794" w14:textId="77777777" w:rsidR="00D223E2" w:rsidRDefault="00D223E2" w:rsidP="00D223E2">
          <w:pPr>
            <w:pStyle w:val="CitaviBibliographyEntry"/>
          </w:pPr>
          <w:r>
            <w:t>[12]</w:t>
          </w:r>
          <w:r>
            <w:tab/>
          </w:r>
          <w:bookmarkStart w:id="20" w:name="_CTVL001d91b24142746489fa02a3274fabcbd9c"/>
          <w:r>
            <w:t>Youssef, A.M.A., ElMaraghy, H.A., 2007. Optimal configuration selection for Reconfigurable Manufacturing Systems. Int J Flex Manuf Syst 19 (2), 67–106.</w:t>
          </w:r>
        </w:p>
        <w:bookmarkEnd w:id="20"/>
        <w:p w14:paraId="0C0F3320" w14:textId="77777777" w:rsidR="00D223E2" w:rsidRDefault="00D223E2" w:rsidP="00D223E2">
          <w:pPr>
            <w:pStyle w:val="CitaviBibliographyEntry"/>
          </w:pPr>
          <w:r>
            <w:t>[13]</w:t>
          </w:r>
          <w:r>
            <w:tab/>
          </w:r>
          <w:bookmarkStart w:id="21" w:name="_CTVL001c8e6ddc4ed9b4379868d1b2c641a495a"/>
          <w:r>
            <w:t>Stähr, T., Englisch, L., Lanza, G., 2018. Creation of configurations for an assembly system with a scalable level of automation. Procedia CIRP 76 (9), 7–12.</w:t>
          </w:r>
        </w:p>
        <w:bookmarkEnd w:id="21"/>
        <w:p w14:paraId="3A937078" w14:textId="77777777" w:rsidR="00D223E2" w:rsidRDefault="00D223E2" w:rsidP="00D223E2">
          <w:pPr>
            <w:pStyle w:val="CitaviBibliographyEntry"/>
          </w:pPr>
          <w:r>
            <w:t>[14]</w:t>
          </w:r>
          <w:r>
            <w:tab/>
          </w:r>
          <w:bookmarkStart w:id="22" w:name="_CTVL001c7380f8716394f73bd32e21394ac052c"/>
          <w:r>
            <w:t>Sabioni, R.C., Daaboul, J., Le Duigou, J., 2021. Optimization of Reconfigurable Manufacturing Systems Configuration: A Literature Review, in: Roucoules, L., Paredes, M., Eynard, B., Morer Camo, P., Rizzi, C. (Eds.), Advances on Mechanics, Design Engineering and Manufacturing III, vol. 48. Springer International Publishing, Cham, pp. 426–435.</w:t>
          </w:r>
        </w:p>
        <w:bookmarkEnd w:id="22"/>
        <w:p w14:paraId="225E9477" w14:textId="77777777" w:rsidR="00D223E2" w:rsidRDefault="00D223E2" w:rsidP="00D223E2">
          <w:pPr>
            <w:pStyle w:val="CitaviBibliographyEntry"/>
          </w:pPr>
          <w:r>
            <w:t>[15]</w:t>
          </w:r>
          <w:r>
            <w:tab/>
          </w:r>
          <w:bookmarkStart w:id="23" w:name="_CTVL001f2b75369d778484883de28f5c7b5df07"/>
          <w:r>
            <w:t>M. Vorderer, S. Junker, A. Lechler, A. Verl, 2016. CESA3R: Highly versatile plug-and-produce assembly system, in: 2016 IEEE International Conference on Automation Science and Engineering (CASE). 2016 IEEE International Conference on Automation Science and Engineering (CASE), pp. 745–750.</w:t>
          </w:r>
        </w:p>
        <w:bookmarkEnd w:id="23"/>
        <w:p w14:paraId="255DFC13" w14:textId="77777777" w:rsidR="00D223E2" w:rsidRDefault="00D223E2" w:rsidP="00D223E2">
          <w:pPr>
            <w:pStyle w:val="CitaviBibliographyEntry"/>
          </w:pPr>
          <w:r>
            <w:t>[16]</w:t>
          </w:r>
          <w:r>
            <w:tab/>
          </w:r>
          <w:bookmarkStart w:id="24" w:name="_CTVL00184950aceb4044183ae7afcf97954a293"/>
          <w:r>
            <w:t>Kritzinger, W., Karner, M., Traar, G., Henjes, J., Sihn, W., 2018. Digital Twin in manufacturing: A categorical literature review and classification. IFAC-PapersOnLine 51 (11), 1016–1022.</w:t>
          </w:r>
        </w:p>
        <w:bookmarkEnd w:id="24"/>
        <w:p w14:paraId="6AD32C5B" w14:textId="77777777" w:rsidR="00D223E2" w:rsidRDefault="00D223E2" w:rsidP="00D223E2">
          <w:pPr>
            <w:pStyle w:val="CitaviBibliographyEntry"/>
          </w:pPr>
          <w:r>
            <w:t>[17]</w:t>
          </w:r>
          <w:r>
            <w:tab/>
          </w:r>
          <w:bookmarkStart w:id="25" w:name="_CTVL001639f03bb5a124ef7a0e6dc8a214dd39b"/>
          <w:r>
            <w:t>Smith, J.S., Wysk, R.A., Sturrock, D.T., Ramaswamy, S.E., Smith, G.D., Joshi, S.B., 1994. Discrete event simulation for shop floor control, in: 1994 Winter Simulation Conference proceedings. Lake Buena Vista, Florida, December 11 - 14, 1994. Winter Simulation Conference, Lake Buena Vista, FL, USA. 11-14 Dec. 1994. Assoc. for Computing Machinery, New York, NY, pp. 962–969.</w:t>
          </w:r>
        </w:p>
        <w:bookmarkEnd w:id="25"/>
        <w:p w14:paraId="5362A977" w14:textId="77777777" w:rsidR="00D223E2" w:rsidRDefault="00D223E2" w:rsidP="00D223E2">
          <w:pPr>
            <w:pStyle w:val="CitaviBibliographyEntry"/>
          </w:pPr>
          <w:r>
            <w:t>[18]</w:t>
          </w:r>
          <w:r>
            <w:tab/>
          </w:r>
          <w:bookmarkStart w:id="26" w:name="_CTVL0011fb9994cd4af4156a04bb2a044918a0b"/>
          <w:r>
            <w:t>Turner, C.J., Hutabarat, W., Oyekan, J., Tiwari, A., 2016. Discrete Event Simulation and Virtual Reality Use in Industry: New Opportunities and Future Trends. IEEE Trans. Human-Mach. Syst. 46 (6), 882–894.</w:t>
          </w:r>
        </w:p>
        <w:bookmarkEnd w:id="26"/>
        <w:p w14:paraId="06879091" w14:textId="77777777" w:rsidR="00D223E2" w:rsidRDefault="00D223E2" w:rsidP="00D223E2">
          <w:pPr>
            <w:pStyle w:val="CitaviBibliographyEntry"/>
          </w:pPr>
          <w:r>
            <w:t>[19]</w:t>
          </w:r>
          <w:r>
            <w:tab/>
          </w:r>
          <w:bookmarkStart w:id="27" w:name="_CTVL0015910006609ae44d39f82a702cb2921d9"/>
          <w:r>
            <w:t>Valet, A., Altenmüller, T., Waschneck, B., May, M.C., Kuhnle, A., Lanza, G., 2022. Opportunistic maintenance scheduling with deep reinforcement learning. Journal of Manufacturing Systems 64, 518–534.</w:t>
          </w:r>
        </w:p>
        <w:bookmarkEnd w:id="27"/>
        <w:p w14:paraId="41896BA1" w14:textId="77777777" w:rsidR="00D223E2" w:rsidRDefault="00D223E2" w:rsidP="00D223E2">
          <w:pPr>
            <w:pStyle w:val="CitaviBibliographyEntry"/>
          </w:pPr>
          <w:r>
            <w:t>[20]</w:t>
          </w:r>
          <w:r>
            <w:tab/>
          </w:r>
          <w:bookmarkStart w:id="28" w:name="_CTVL00111e12beccb0647c190baf31febdf1635"/>
          <w:r>
            <w:t>Spedding, T.A., Sun, G.Q., 1999. Application of discrete event simulation to the activity based costing of manufacturing systems. International Journal of Production Economics 58 (3), 289–301.</w:t>
          </w:r>
        </w:p>
        <w:bookmarkEnd w:id="28"/>
        <w:p w14:paraId="42276C59" w14:textId="77777777" w:rsidR="00D223E2" w:rsidRDefault="00D223E2" w:rsidP="00D223E2">
          <w:pPr>
            <w:pStyle w:val="CitaviBibliographyEntry"/>
          </w:pPr>
          <w:r>
            <w:t>[21]</w:t>
          </w:r>
          <w:r>
            <w:tab/>
          </w:r>
          <w:bookmarkStart w:id="29" w:name="_CTVL00132eea64694ae464aba8d1e22298a428e"/>
          <w:r>
            <w:t>Kohl, J., Spreng, S., Franke, J., 2014. Discrete Event Simulation of Individual Energy Consumption for Product-varieties. Procedia CIRP 17, 517–522.</w:t>
          </w:r>
        </w:p>
        <w:bookmarkEnd w:id="29"/>
        <w:p w14:paraId="7482B4EC" w14:textId="77777777" w:rsidR="00D223E2" w:rsidRDefault="00D223E2" w:rsidP="00D223E2">
          <w:pPr>
            <w:pStyle w:val="CitaviBibliographyEntry"/>
          </w:pPr>
          <w:r>
            <w:t>[22]</w:t>
          </w:r>
          <w:r>
            <w:tab/>
          </w:r>
          <w:bookmarkStart w:id="30" w:name="_CTVL0013f397ba8cdec4f06b79469897e544e33"/>
          <w:r>
            <w:t>Gansterer, M., Almeder, C., Hartl, R.F., 2014. Simulation-based optimization methods for setting production planning parameters. International Journal of Production Economics 151, 206–213.</w:t>
          </w:r>
        </w:p>
        <w:bookmarkEnd w:id="30"/>
        <w:p w14:paraId="28EAB9DE" w14:textId="77777777" w:rsidR="00D223E2" w:rsidRDefault="00D223E2" w:rsidP="00D223E2">
          <w:pPr>
            <w:pStyle w:val="CitaviBibliographyEntry"/>
          </w:pPr>
          <w:r>
            <w:t>[23]</w:t>
          </w:r>
          <w:r>
            <w:tab/>
          </w:r>
          <w:bookmarkStart w:id="31" w:name="_CTVL001d1300727efc34a249d43577210556d1c"/>
          <w:r>
            <w:t>Law, A.M., McComas, M.G., 2002. Simulation-based optimization, in: Exploring new frontiers. 2002 Winter Simulation Conference, San Diego, CA, USA. 8-11 Dec. 2002. IEEE, pp. 41–44.</w:t>
          </w:r>
        </w:p>
        <w:bookmarkEnd w:id="31"/>
        <w:p w14:paraId="52BD6D12" w14:textId="77777777" w:rsidR="00D223E2" w:rsidRDefault="00D223E2" w:rsidP="00D223E2">
          <w:pPr>
            <w:pStyle w:val="CitaviBibliographyEntry"/>
          </w:pPr>
          <w:r>
            <w:t>[24]</w:t>
          </w:r>
          <w:r>
            <w:tab/>
          </w:r>
          <w:bookmarkStart w:id="32" w:name="_CTVL001ea8e45554a6448f1887975b911b717db"/>
          <w:r>
            <w:t>Chaudhry, I.A., Khan, A.A., 2016. A research survey: review of flexible job shop scheduling techniques. Intl. Trans. in Op. Res. 23 (3), 551–591.</w:t>
          </w:r>
        </w:p>
        <w:bookmarkEnd w:id="32"/>
        <w:p w14:paraId="30E924B7" w14:textId="77777777" w:rsidR="00D223E2" w:rsidRDefault="00D223E2" w:rsidP="00D223E2">
          <w:pPr>
            <w:pStyle w:val="CitaviBibliographyEntry"/>
          </w:pPr>
          <w:r>
            <w:lastRenderedPageBreak/>
            <w:t>[25]</w:t>
          </w:r>
          <w:r>
            <w:tab/>
          </w:r>
          <w:bookmarkStart w:id="33" w:name="_CTVL00195f88e4c26ab4a27ba21e00e3fd0bf58"/>
          <w:r>
            <w:t>Little, J.D.C., Graves, S.C., 2008. Little's Law, in: , Building Intuition. Springer, Boston, MA, pp. 81–100.</w:t>
          </w:r>
        </w:p>
        <w:bookmarkEnd w:id="33"/>
        <w:p w14:paraId="63548DC2" w14:textId="77777777" w:rsidR="00D223E2" w:rsidRDefault="00D223E2" w:rsidP="00D223E2">
          <w:pPr>
            <w:pStyle w:val="CitaviBibliographyEntry"/>
          </w:pPr>
          <w:r>
            <w:t>[26]</w:t>
          </w:r>
          <w:r>
            <w:tab/>
          </w:r>
          <w:bookmarkStart w:id="34" w:name="_CTVL001d61d2f7678a3475cb66f3a7b769e7240"/>
          <w:r>
            <w:t>Pinedo, M.L., 2012. Scheduling. Springer US, Boston, MA.</w:t>
          </w:r>
        </w:p>
        <w:bookmarkEnd w:id="34"/>
        <w:p w14:paraId="66006178" w14:textId="77777777" w:rsidR="00D223E2" w:rsidRDefault="00D223E2" w:rsidP="00D223E2">
          <w:pPr>
            <w:pStyle w:val="CitaviBibliographyEntry"/>
          </w:pPr>
          <w:r>
            <w:t>[27]</w:t>
          </w:r>
          <w:r>
            <w:tab/>
          </w:r>
          <w:bookmarkStart w:id="35" w:name="_CTVL0017f9be0d16ebb4529b98dd20287f1eb59"/>
          <w:r>
            <w:t>Ahmed, Z.E., Saeed, R.A., Mukherjee, A., Ghorpade, S.N., 2020. Energy optimization in low-power wide area networks by using heuristic techniques, in: , LPWAN technologies for IoT and M2M applications; Ed. by Bharat S. Chaudhari. Elsevier Academic Press, London, pp. 199–223.</w:t>
          </w:r>
        </w:p>
        <w:bookmarkEnd w:id="35"/>
        <w:p w14:paraId="5041A449" w14:textId="77777777" w:rsidR="00D223E2" w:rsidRDefault="00D223E2" w:rsidP="00D223E2">
          <w:pPr>
            <w:pStyle w:val="CitaviBibliographyEntry"/>
          </w:pPr>
          <w:r>
            <w:t>[28]</w:t>
          </w:r>
          <w:r>
            <w:tab/>
          </w:r>
          <w:bookmarkStart w:id="36" w:name="_CTVL001a3420758daa84cc9bac0a4bff9756954"/>
          <w:r>
            <w:t>Deb, K., Pratap, A., Agarwal, S., Meyarivan, T., 2002. A fast and elitist multiobjective genetic algorithm: NSGA-II. IEEE Trans. Evol. Computat. 6 (2), 182–197.</w:t>
          </w:r>
        </w:p>
        <w:bookmarkEnd w:id="36"/>
        <w:p w14:paraId="760E19B5" w14:textId="77777777" w:rsidR="00D223E2" w:rsidRDefault="00D223E2" w:rsidP="00D223E2">
          <w:pPr>
            <w:pStyle w:val="CitaviBibliographyEntry"/>
          </w:pPr>
          <w:r>
            <w:t>[29]</w:t>
          </w:r>
          <w:r>
            <w:tab/>
          </w:r>
          <w:bookmarkStart w:id="37" w:name="_CTVL0010880098416d94158b86890a21c72b48d"/>
          <w:r>
            <w:t>Zhan, S., Lin, J., Zhang, Z., Zhong, Y., 2016. List-Based Simulated Annealing Algorithm for Traveling Salesman Problem. Computational Intelligence and Neuroscience 2016 (5), 1712630.</w:t>
          </w:r>
        </w:p>
        <w:bookmarkEnd w:id="37"/>
        <w:p w14:paraId="57359F6D" w14:textId="0ED384DF" w:rsidR="008B56CF" w:rsidRPr="00A24712" w:rsidRDefault="00D223E2" w:rsidP="00D223E2">
          <w:pPr>
            <w:pStyle w:val="CitaviBibliographyEntry"/>
          </w:pPr>
          <w:r>
            <w:t>[30]</w:t>
          </w:r>
          <w:r>
            <w:tab/>
          </w:r>
          <w:bookmarkStart w:id="38" w:name="_CTVL001f0dff5e695364ee09035c78b7d79ee6f"/>
          <w:r>
            <w:t>Glover, F., 1990. Tabu Search: A Tutorial. Interfaces 20 (4), 74–94</w:t>
          </w:r>
          <w:bookmarkEnd w:id="38"/>
          <w:r>
            <w:t>.</w:t>
          </w:r>
          <w:r w:rsidR="00B46D93" w:rsidRPr="00B46D93">
            <w:fldChar w:fldCharType="end"/>
          </w:r>
        </w:p>
      </w:sdtContent>
    </w:sdt>
    <w:p w14:paraId="4A678882" w14:textId="77777777" w:rsidR="00D223E2" w:rsidRDefault="00D223E2" w:rsidP="008921E7">
      <w:pPr>
        <w:rPr>
          <w:b/>
        </w:rPr>
      </w:pPr>
    </w:p>
    <w:p w14:paraId="120C472D" w14:textId="7C28F5B8" w:rsidR="00B12069" w:rsidRPr="008B56CF" w:rsidRDefault="00A24712" w:rsidP="008921E7">
      <w:pPr>
        <w:rPr>
          <w:b/>
        </w:rPr>
      </w:pPr>
      <w:r>
        <w:rPr>
          <w:noProof/>
          <w:lang w:val="de-DE" w:eastAsia="de-DE"/>
        </w:rPr>
        <w:drawing>
          <wp:anchor distT="0" distB="0" distL="114300" distR="114300" simplePos="0" relativeHeight="251658240" behindDoc="0" locked="0" layoutInCell="1" allowOverlap="1" wp14:anchorId="27D2B549" wp14:editId="6821DC8F">
            <wp:simplePos x="0" y="0"/>
            <wp:positionH relativeFrom="column">
              <wp:posOffset>635</wp:posOffset>
            </wp:positionH>
            <wp:positionV relativeFrom="paragraph">
              <wp:posOffset>260985</wp:posOffset>
            </wp:positionV>
            <wp:extent cx="936000" cy="1179595"/>
            <wp:effectExtent l="0" t="0" r="0" b="190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b="11335"/>
                    <a:stretch/>
                  </pic:blipFill>
                  <pic:spPr bwMode="auto">
                    <a:xfrm>
                      <a:off x="0" y="0"/>
                      <a:ext cx="936000" cy="1179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2069" w:rsidRPr="008B56CF">
        <w:rPr>
          <w:b/>
        </w:rPr>
        <w:t>Biography</w:t>
      </w:r>
    </w:p>
    <w:p w14:paraId="26655276" w14:textId="6DC94A43" w:rsidR="00BC6EA5" w:rsidRDefault="00BC6EA5" w:rsidP="008921E7">
      <w:r>
        <w:rPr>
          <w:b/>
        </w:rPr>
        <w:t>Sebastian Behrendt</w:t>
      </w:r>
      <w:r w:rsidR="00B65499" w:rsidRPr="00706DCD">
        <w:t xml:space="preserve"> (*19</w:t>
      </w:r>
      <w:r>
        <w:t>97</w:t>
      </w:r>
      <w:r w:rsidR="00B65499" w:rsidRPr="00706DCD">
        <w:t xml:space="preserve">) </w:t>
      </w:r>
      <w:r w:rsidR="00C7034B">
        <w:t>is a research associate at the Institute of Production Science</w:t>
      </w:r>
      <w:r w:rsidR="00846240">
        <w:t xml:space="preserve"> (wbk)</w:t>
      </w:r>
      <w:r w:rsidR="00C7034B">
        <w:t xml:space="preserve"> at the Karlsruhe Institute of Technology (KIT) and works in the group of production system planning. He studied mechanical engineering with a specialization in production systems, data analysis and machine learning at the Karlsruhe Institute of Technology (KIT).</w:t>
      </w:r>
    </w:p>
    <w:p w14:paraId="77B1C856" w14:textId="7EDD67C9" w:rsidR="00B46D93" w:rsidRDefault="00B46D93" w:rsidP="00B46D93"/>
    <w:p w14:paraId="7CF8F3FD" w14:textId="74ABA12A" w:rsidR="002C75A3" w:rsidRDefault="00D223E2" w:rsidP="002C75A3">
      <w:r w:rsidRPr="00B65605">
        <w:rPr>
          <w:b/>
          <w:noProof/>
          <w:lang w:val="de-DE" w:eastAsia="de-DE"/>
        </w:rPr>
        <w:drawing>
          <wp:anchor distT="0" distB="0" distL="114300" distR="114300" simplePos="0" relativeHeight="251659264" behindDoc="1" locked="0" layoutInCell="1" allowOverlap="1" wp14:anchorId="4B4501CB" wp14:editId="269476B7">
            <wp:simplePos x="0" y="0"/>
            <wp:positionH relativeFrom="margin">
              <wp:posOffset>1270</wp:posOffset>
            </wp:positionH>
            <wp:positionV relativeFrom="paragraph">
              <wp:posOffset>6985</wp:posOffset>
            </wp:positionV>
            <wp:extent cx="935990" cy="1188720"/>
            <wp:effectExtent l="0" t="0" r="0" b="0"/>
            <wp:wrapSquare wrapText="bothSides"/>
            <wp:docPr id="1" name="Grafik 1" descr="N:\20_Arbeitsordner\Bewerbungsbilder\Bilder_wbk\Wurster_Mar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20_Arbeitsordner\Bewerbungsbilder\Bilder_wbk\Wurster_Marco.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6126" b="3045"/>
                    <a:stretch/>
                  </pic:blipFill>
                  <pic:spPr bwMode="auto">
                    <a:xfrm>
                      <a:off x="0" y="0"/>
                      <a:ext cx="935990" cy="118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034B" w:rsidRPr="00B65605">
        <w:rPr>
          <w:b/>
        </w:rPr>
        <w:t>Marco Wurster</w:t>
      </w:r>
      <w:r w:rsidR="00C7034B">
        <w:t xml:space="preserve"> (*</w:t>
      </w:r>
      <w:r w:rsidR="002C75A3">
        <w:t>1993</w:t>
      </w:r>
      <w:r w:rsidR="00C7034B">
        <w:t xml:space="preserve">) is </w:t>
      </w:r>
      <w:r w:rsidR="002C75A3">
        <w:t>a research associate at the Institute of Production Science</w:t>
      </w:r>
      <w:r w:rsidR="00846240">
        <w:t xml:space="preserve"> (wbk)</w:t>
      </w:r>
      <w:r w:rsidR="002C75A3">
        <w:t xml:space="preserve"> at the Karlsruhe Institute of Technology (KIT) working in the group of production system planning. In his research he focuses on production planning and control of agile production systems </w:t>
      </w:r>
      <w:r w:rsidR="0082139D">
        <w:t xml:space="preserve">in environments with a high degree of </w:t>
      </w:r>
      <w:r w:rsidR="002C75A3">
        <w:t>uncertainty</w:t>
      </w:r>
      <w:r w:rsidR="0082139D">
        <w:t xml:space="preserve"> such as remanufacturing and product disassembly</w:t>
      </w:r>
      <w:r w:rsidR="002C75A3">
        <w:t xml:space="preserve">. </w:t>
      </w:r>
    </w:p>
    <w:p w14:paraId="5FF9CA30" w14:textId="25DC2B60" w:rsidR="00A24712" w:rsidRDefault="00A24712" w:rsidP="000F5DF1">
      <w:pPr>
        <w:rPr>
          <w:b/>
        </w:rPr>
      </w:pPr>
      <w:r>
        <w:rPr>
          <w:noProof/>
        </w:rPr>
        <w:drawing>
          <wp:anchor distT="0" distB="0" distL="114300" distR="114300" simplePos="0" relativeHeight="251661312" behindDoc="0" locked="0" layoutInCell="1" allowOverlap="1" wp14:anchorId="700AD1D8" wp14:editId="733F6792">
            <wp:simplePos x="0" y="0"/>
            <wp:positionH relativeFrom="column">
              <wp:posOffset>-635</wp:posOffset>
            </wp:positionH>
            <wp:positionV relativeFrom="paragraph">
              <wp:posOffset>238125</wp:posOffset>
            </wp:positionV>
            <wp:extent cx="936000" cy="1207690"/>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b="9110"/>
                    <a:stretch/>
                  </pic:blipFill>
                  <pic:spPr bwMode="auto">
                    <a:xfrm>
                      <a:off x="0" y="0"/>
                      <a:ext cx="936000" cy="1207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C78C31" w14:textId="57D8ADFC" w:rsidR="00D223E2" w:rsidRPr="00D223E2" w:rsidRDefault="000F5DF1" w:rsidP="00B46D93">
      <w:r w:rsidRPr="00B65605">
        <w:rPr>
          <w:b/>
        </w:rPr>
        <w:t>Marvin Carl May</w:t>
      </w:r>
      <w:r>
        <w:t xml:space="preserve"> (*1994) is a researcher at the Institute for Production Science (wbk) at the Karlsruhe Institute of Technology (KIT). His research concerns production system optimisation on strategical, tactical and operational levels by means of intelligent algorithms. The focus lies on discrete manufacturing, in close cooperation with industry, e.g. semiconductor manufacturing, and aims at researching and implementing innovative and application-oriented solutions to technological problems.</w:t>
      </w:r>
      <w:r w:rsidDel="000F5DF1">
        <w:t xml:space="preserve"> </w:t>
      </w:r>
    </w:p>
    <w:p w14:paraId="45FD8078" w14:textId="2757D827" w:rsidR="00A24712" w:rsidRPr="00846240" w:rsidRDefault="00846240" w:rsidP="00846240">
      <w:pPr>
        <w:rPr>
          <w:b/>
        </w:rPr>
      </w:pPr>
      <w:r>
        <w:rPr>
          <w:noProof/>
        </w:rPr>
        <w:drawing>
          <wp:anchor distT="0" distB="0" distL="114300" distR="114300" simplePos="0" relativeHeight="251660288" behindDoc="0" locked="0" layoutInCell="1" allowOverlap="1" wp14:anchorId="66D7D273" wp14:editId="4950D7E6">
            <wp:simplePos x="0" y="0"/>
            <wp:positionH relativeFrom="column">
              <wp:posOffset>4445</wp:posOffset>
            </wp:positionH>
            <wp:positionV relativeFrom="paragraph">
              <wp:posOffset>85090</wp:posOffset>
            </wp:positionV>
            <wp:extent cx="936000" cy="126556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3492"/>
                    <a:stretch/>
                  </pic:blipFill>
                  <pic:spPr bwMode="auto">
                    <a:xfrm>
                      <a:off x="0" y="0"/>
                      <a:ext cx="936000" cy="1265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5DF1" w:rsidRPr="00B65605">
        <w:rPr>
          <w:b/>
        </w:rPr>
        <w:t>Gisela Lanza</w:t>
      </w:r>
      <w:r w:rsidR="000F5DF1">
        <w:t xml:space="preserve"> (*1973) is member of the management board at the Institute of Production Science (wbk) of the Karlsruhe Institute of Technology (KIT). She heads the Production Systems division dealing with the topics of global production strategies, production system planning, and quality assurance in research and industrial practice. Her research focus is on the holistic design and evaluation of production systems. The methodological approach includes the use of quantitative methods to increase efficiency. In addition, a special focus is placed on data-driven planning and control of production networks i</w:t>
      </w:r>
      <w:r w:rsidR="00D223E2">
        <w:t xml:space="preserve">n </w:t>
      </w:r>
      <w:r w:rsidR="00D223E2">
        <w:br/>
      </w:r>
      <w:r w:rsidR="000F5DF1">
        <w:t>order to translate corporate strategy into tactical and operative network design.</w:t>
      </w:r>
      <w:r w:rsidR="000F5DF1" w:rsidDel="000F5DF1">
        <w:t xml:space="preserve"> </w:t>
      </w:r>
    </w:p>
    <w:sectPr w:rsidR="00A24712" w:rsidRPr="00846240" w:rsidSect="002A3A3D">
      <w:headerReference w:type="first" r:id="rId23"/>
      <w:footerReference w:type="first" r:id="rId24"/>
      <w:pgSz w:w="11906" w:h="16838" w:code="9"/>
      <w:pgMar w:top="1440" w:right="1225" w:bottom="1134" w:left="1225" w:header="709" w:footer="516"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May, Marvin Carl (WBK)" w:date="2022-11-01T03:57:00Z" w:initials="MMC(">
    <w:p w14:paraId="3DA05125" w14:textId="5034007C" w:rsidR="00A24712" w:rsidRPr="00E37BA8" w:rsidRDefault="00A24712">
      <w:pPr>
        <w:pStyle w:val="Kommentartext"/>
        <w:rPr>
          <w:lang w:val="de-DE"/>
        </w:rPr>
      </w:pPr>
      <w:r>
        <w:rPr>
          <w:rStyle w:val="Kommentarzeichen"/>
        </w:rPr>
        <w:annotationRef/>
      </w:r>
      <w:r w:rsidRPr="00E37BA8">
        <w:rPr>
          <w:lang w:val="de-DE"/>
        </w:rPr>
        <w:t>Kann man hier nicht</w:t>
      </w:r>
      <w:r>
        <w:rPr>
          <w:lang w:val="de-DE"/>
        </w:rPr>
        <w:t xml:space="preserve"> auch das wort digital twin droppen, vllt mit zitat von der VOe von MW, LO, mm zu Foresighted Digital Twin (auch spaeter als nathloser Uebrgang zum reinen Production Control passt das sicher gut)</w:t>
      </w:r>
    </w:p>
  </w:comment>
  <w:comment w:id="5" w:author="May, Marvin Carl (WBK)" w:date="2022-11-01T04:29:00Z" w:initials="MMC(">
    <w:p w14:paraId="25A98DF3" w14:textId="468D4235" w:rsidR="00A24712" w:rsidRPr="000F5DF1" w:rsidRDefault="00A24712">
      <w:pPr>
        <w:pStyle w:val="Kommentartext"/>
        <w:rPr>
          <w:lang w:val="de-DE"/>
        </w:rPr>
      </w:pPr>
      <w:r>
        <w:rPr>
          <w:rStyle w:val="Kommentarzeichen"/>
        </w:rPr>
        <w:annotationRef/>
      </w:r>
      <w:hyperlink r:id="rId1" w:tgtFrame="_blank" w:tooltip="Persistent link using digital object identifier" w:history="1">
        <w:r w:rsidRPr="000F5DF1">
          <w:rPr>
            <w:rStyle w:val="Hyperlink"/>
            <w:lang w:val="de-DE"/>
          </w:rPr>
          <w:t>https://doi.org/10.1016/j.procir.2021.03.005</w:t>
        </w:r>
      </w:hyperlink>
      <w:r w:rsidRPr="000F5DF1">
        <w:rPr>
          <w:lang w:val="de-DE"/>
        </w:rPr>
        <w:t xml:space="preserve"> </w:t>
      </w:r>
    </w:p>
  </w:comment>
  <w:comment w:id="6" w:author="Behrendt, Sebastian (WBK)" w:date="2022-11-02T21:20:00Z" w:initials="BS(">
    <w:p w14:paraId="16EAE6D1" w14:textId="4CA59D4B" w:rsidR="00740EE5" w:rsidRDefault="00740EE5">
      <w:pPr>
        <w:pStyle w:val="Kommentartext"/>
      </w:pPr>
      <w:r>
        <w:rPr>
          <w:rStyle w:val="Kommentarzeichen"/>
        </w:rPr>
        <w:annotationRef/>
      </w:r>
    </w:p>
  </w:comment>
  <w:comment w:id="8" w:author="May, Marvin Carl (WBK)" w:date="2022-11-01T04:17:00Z" w:initials="MMC(">
    <w:p w14:paraId="44FB6F7C" w14:textId="191AE04E" w:rsidR="00A24712" w:rsidRPr="00112431" w:rsidRDefault="00A24712">
      <w:pPr>
        <w:pStyle w:val="Kommentartext"/>
        <w:rPr>
          <w:lang w:val="de-DE"/>
        </w:rPr>
      </w:pPr>
      <w:r>
        <w:rPr>
          <w:rStyle w:val="Kommentarzeichen"/>
        </w:rPr>
        <w:annotationRef/>
      </w:r>
      <w:r w:rsidRPr="00112431">
        <w:rPr>
          <w:lang w:val="de-DE"/>
        </w:rPr>
        <w:t>Bitte s</w:t>
      </w:r>
      <w:r>
        <w:rPr>
          <w:lang w:val="de-DE"/>
        </w:rPr>
        <w:t>prich noch kurz mit OB fuer das Acknowledgement des DFGs TS, den kann man hier ideal einsetzen!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A05125" w15:done="0"/>
  <w15:commentEx w15:paraId="25A98DF3" w15:paraIdParent="3DA05125" w15:done="0"/>
  <w15:commentEx w15:paraId="16EAE6D1" w15:paraIdParent="3DA05125" w15:done="0"/>
  <w15:commentEx w15:paraId="44FB6F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A05125" w16cid:durableId="270B17C7"/>
  <w16cid:commentId w16cid:paraId="25A98DF3" w16cid:durableId="270B1F2D"/>
  <w16cid:commentId w16cid:paraId="16EAE6D1" w16cid:durableId="270D5DB5"/>
  <w16cid:commentId w16cid:paraId="44FB6F7C" w16cid:durableId="270B1C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9B22F" w14:textId="77777777" w:rsidR="005D5E55" w:rsidRDefault="005D5E55" w:rsidP="008921E7">
      <w:r>
        <w:separator/>
      </w:r>
    </w:p>
  </w:endnote>
  <w:endnote w:type="continuationSeparator" w:id="0">
    <w:p w14:paraId="6F688314" w14:textId="77777777" w:rsidR="005D5E55" w:rsidRDefault="005D5E55" w:rsidP="008921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872C8" w14:textId="77777777" w:rsidR="00A24712" w:rsidRDefault="00A24712" w:rsidP="00E8373D">
    <w:pPr>
      <w:pStyle w:val="Fuzeile"/>
      <w:spacing w:before="120"/>
      <w:jc w:val="left"/>
    </w:pPr>
    <w:r>
      <w:rPr>
        <w:noProof/>
        <w:lang w:val="de-DE" w:eastAsia="de-DE"/>
      </w:rPr>
      <w:drawing>
        <wp:anchor distT="0" distB="0" distL="114300" distR="114300" simplePos="0" relativeHeight="251661312" behindDoc="0" locked="0" layoutInCell="1" allowOverlap="1" wp14:anchorId="1FE84F53" wp14:editId="357A8A11">
          <wp:simplePos x="0" y="0"/>
          <wp:positionH relativeFrom="margin">
            <wp:align>center</wp:align>
          </wp:positionH>
          <wp:positionV relativeFrom="paragraph">
            <wp:posOffset>53340</wp:posOffset>
          </wp:positionV>
          <wp:extent cx="1269012" cy="381000"/>
          <wp:effectExtent l="0" t="0" r="0" b="0"/>
          <wp:wrapNone/>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klein.png"/>
                  <pic:cNvPicPr/>
                </pic:nvPicPr>
                <pic:blipFill>
                  <a:blip r:embed="rId1">
                    <a:extLst>
                      <a:ext uri="{28A0092B-C50C-407E-A947-70E740481C1C}">
                        <a14:useLocalDpi xmlns:a14="http://schemas.microsoft.com/office/drawing/2010/main" val="0"/>
                      </a:ext>
                    </a:extLst>
                  </a:blip>
                  <a:stretch>
                    <a:fillRect/>
                  </a:stretch>
                </pic:blipFill>
                <pic:spPr>
                  <a:xfrm>
                    <a:off x="0" y="0"/>
                    <a:ext cx="1269012" cy="381000"/>
                  </a:xfrm>
                  <a:prstGeom prst="rect">
                    <a:avLst/>
                  </a:prstGeom>
                </pic:spPr>
              </pic:pic>
            </a:graphicData>
          </a:graphic>
        </wp:anchor>
      </w:drawing>
    </w:r>
    <w:r>
      <w:t xml:space="preserve">DOI: </w:t>
    </w:r>
  </w:p>
  <w:p w14:paraId="40B12E95" w14:textId="325BD85F" w:rsidR="00A24712" w:rsidRDefault="00A24712" w:rsidP="00803312">
    <w:pPr>
      <w:pStyle w:val="Fuzeile"/>
      <w:jc w:val="left"/>
    </w:pPr>
    <w:r>
      <w:t>ISSN: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88E8E" w14:textId="77777777" w:rsidR="005D5E55" w:rsidRDefault="005D5E55" w:rsidP="008921E7">
      <w:r>
        <w:separator/>
      </w:r>
    </w:p>
  </w:footnote>
  <w:footnote w:type="continuationSeparator" w:id="0">
    <w:p w14:paraId="08016510" w14:textId="77777777" w:rsidR="005D5E55" w:rsidRDefault="005D5E55" w:rsidP="008921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1A091" w14:textId="77777777" w:rsidR="00A24712" w:rsidRDefault="00A24712" w:rsidP="007E0AB5">
    <w:r w:rsidRPr="00807A18">
      <w:rPr>
        <w:noProof/>
        <w:lang w:val="de-DE" w:eastAsia="de-DE"/>
      </w:rPr>
      <w:drawing>
        <wp:anchor distT="0" distB="0" distL="114300" distR="114300" simplePos="0" relativeHeight="251659264" behindDoc="1" locked="0" layoutInCell="1" allowOverlap="1" wp14:anchorId="0D25D78E" wp14:editId="7FCB2844">
          <wp:simplePos x="0" y="0"/>
          <wp:positionH relativeFrom="margin">
            <wp:posOffset>137380</wp:posOffset>
          </wp:positionH>
          <wp:positionV relativeFrom="paragraph">
            <wp:posOffset>179176</wp:posOffset>
          </wp:positionV>
          <wp:extent cx="989926" cy="357629"/>
          <wp:effectExtent l="0" t="0" r="1270" b="4445"/>
          <wp:wrapNone/>
          <wp:docPr id="39" name="Grafik 39" descr="C:\Users\Hd\Dropbox\IPLR - Conferences\Logo\CPS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d\Dropbox\IPLR - Conferences\Logo\CPSL_2.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10930" cy="3652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19B5CA" w14:textId="77777777" w:rsidR="00A24712" w:rsidRDefault="00A24712" w:rsidP="007E0AB5">
    <w:pPr>
      <w:pStyle w:val="Kopfzeile"/>
      <w:jc w:val="center"/>
      <w:rPr>
        <w:smallCaps/>
      </w:rPr>
    </w:pPr>
    <w:r w:rsidRPr="00995E0C">
      <w:rPr>
        <w:smallCaps/>
      </w:rPr>
      <w:t>Conference On Production Systems And Logistics</w:t>
    </w:r>
  </w:p>
  <w:p w14:paraId="6E5FDB6D" w14:textId="74BB98D1" w:rsidR="00A24712" w:rsidRDefault="00A24712" w:rsidP="007E0AB5">
    <w:pPr>
      <w:pStyle w:val="Kopfzeile"/>
      <w:jc w:val="center"/>
      <w:rPr>
        <w:smallCaps/>
      </w:rPr>
    </w:pPr>
    <w:r w:rsidRPr="00995E0C">
      <w:rPr>
        <w:smallCaps/>
      </w:rPr>
      <w:t xml:space="preserve">CPSL </w:t>
    </w:r>
    <w:r>
      <w:rPr>
        <w:smallCaps/>
      </w:rPr>
      <w:t>2023</w:t>
    </w:r>
  </w:p>
  <w:p w14:paraId="6E71C4A7" w14:textId="77777777" w:rsidR="00A24712" w:rsidRPr="00995E0C" w:rsidRDefault="00A24712" w:rsidP="007E0AB5">
    <w:pPr>
      <w:pStyle w:val="Kopfzeile"/>
      <w:jc w:val="center"/>
      <w:rPr>
        <w:smallCaps/>
      </w:rPr>
    </w:pPr>
    <w:r w:rsidRPr="00995E0C">
      <w:rPr>
        <w:smallCaps/>
      </w:rPr>
      <w:t>_</w:t>
    </w:r>
    <w:r w:rsidRPr="00995E0C">
      <w:t>_________________________________________________________________________________</w:t>
    </w:r>
  </w:p>
  <w:p w14:paraId="0A358FFA" w14:textId="2FD4B60F" w:rsidR="00A24712" w:rsidRPr="007E0AB5" w:rsidRDefault="00A24712" w:rsidP="007E0AB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9744E"/>
    <w:multiLevelType w:val="hybridMultilevel"/>
    <w:tmpl w:val="3B86DF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C1A6700"/>
    <w:multiLevelType w:val="hybridMultilevel"/>
    <w:tmpl w:val="915C05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FAE47B3"/>
    <w:multiLevelType w:val="hybridMultilevel"/>
    <w:tmpl w:val="A0EE61BC"/>
    <w:lvl w:ilvl="0" w:tplc="96E8E364">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B7A48EA"/>
    <w:multiLevelType w:val="hybridMultilevel"/>
    <w:tmpl w:val="146CE9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3AD6E1A"/>
    <w:multiLevelType w:val="hybridMultilevel"/>
    <w:tmpl w:val="436258DC"/>
    <w:lvl w:ilvl="0" w:tplc="96E8E364">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4417FBC"/>
    <w:multiLevelType w:val="multilevel"/>
    <w:tmpl w:val="428667EC"/>
    <w:lvl w:ilvl="0">
      <w:start w:val="1"/>
      <w:numFmt w:val="decimal"/>
      <w:lvlText w:val="%1."/>
      <w:lvlJc w:val="left"/>
      <w:pPr>
        <w:ind w:left="284" w:firstLine="76"/>
      </w:pPr>
      <w:rPr>
        <w:rFonts w:hint="default"/>
      </w:rPr>
    </w:lvl>
    <w:lvl w:ilvl="1">
      <w:start w:val="1"/>
      <w:numFmt w:val="bullet"/>
      <w:lvlText w:val=""/>
      <w:lvlJc w:val="left"/>
      <w:pPr>
        <w:ind w:left="425" w:hanging="65"/>
      </w:pPr>
      <w:rPr>
        <w:rFonts w:ascii="Symbol" w:hAnsi="Symbol" w:hint="default"/>
      </w:rPr>
    </w:lvl>
    <w:lvl w:ilvl="2">
      <w:start w:val="1"/>
      <w:numFmt w:val="decimal"/>
      <w:isLgl/>
      <w:lvlText w:val="%1.%2.%3"/>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2FFF75D4"/>
    <w:multiLevelType w:val="hybridMultilevel"/>
    <w:tmpl w:val="E37235D2"/>
    <w:lvl w:ilvl="0" w:tplc="EC38B49E">
      <w:start w:val="1"/>
      <w:numFmt w:val="decimal"/>
      <w:lvlText w:val="%1.1.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2344296"/>
    <w:multiLevelType w:val="hybridMultilevel"/>
    <w:tmpl w:val="6742D8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2E83480"/>
    <w:multiLevelType w:val="multilevel"/>
    <w:tmpl w:val="329E2B78"/>
    <w:lvl w:ilvl="0">
      <w:start w:val="1"/>
      <w:numFmt w:val="decimal"/>
      <w:pStyle w:val="CPSLberschrift1"/>
      <w:lvlText w:val="%1."/>
      <w:lvlJc w:val="left"/>
      <w:pPr>
        <w:ind w:left="-76" w:firstLine="76"/>
      </w:pPr>
      <w:rPr>
        <w:rFonts w:hint="default"/>
      </w:rPr>
    </w:lvl>
    <w:lvl w:ilvl="1">
      <w:start w:val="1"/>
      <w:numFmt w:val="decimal"/>
      <w:pStyle w:val="CPSLberschrift11"/>
      <w:isLgl/>
      <w:lvlText w:val="%1.%2"/>
      <w:lvlJc w:val="left"/>
      <w:pPr>
        <w:ind w:left="425" w:hanging="65"/>
      </w:pPr>
      <w:rPr>
        <w:rFonts w:hint="default"/>
      </w:rPr>
    </w:lvl>
    <w:lvl w:ilvl="2">
      <w:start w:val="1"/>
      <w:numFmt w:val="decimal"/>
      <w:pStyle w:val="CPSLberschrift111"/>
      <w:isLgl/>
      <w:lvlText w:val="%1.%2.%3"/>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3D6C0DDC"/>
    <w:multiLevelType w:val="hybridMultilevel"/>
    <w:tmpl w:val="45E608D6"/>
    <w:lvl w:ilvl="0" w:tplc="1D84CB48">
      <w:start w:val="1"/>
      <w:numFmt w:val="decimal"/>
      <w:lvlText w:val="%1.1."/>
      <w:lvlJc w:val="left"/>
      <w:pPr>
        <w:ind w:left="360" w:hanging="360"/>
      </w:pPr>
      <w:rPr>
        <w:rFonts w:hint="default"/>
      </w:rPr>
    </w:lvl>
    <w:lvl w:ilvl="1" w:tplc="04070019" w:tentative="1">
      <w:start w:val="1"/>
      <w:numFmt w:val="lowerLetter"/>
      <w:lvlText w:val="%2."/>
      <w:lvlJc w:val="left"/>
      <w:pPr>
        <w:ind w:left="1449" w:hanging="360"/>
      </w:pPr>
    </w:lvl>
    <w:lvl w:ilvl="2" w:tplc="0407001B" w:tentative="1">
      <w:start w:val="1"/>
      <w:numFmt w:val="lowerRoman"/>
      <w:lvlText w:val="%3."/>
      <w:lvlJc w:val="right"/>
      <w:pPr>
        <w:ind w:left="2169" w:hanging="180"/>
      </w:pPr>
    </w:lvl>
    <w:lvl w:ilvl="3" w:tplc="0407000F" w:tentative="1">
      <w:start w:val="1"/>
      <w:numFmt w:val="decimal"/>
      <w:lvlText w:val="%4."/>
      <w:lvlJc w:val="left"/>
      <w:pPr>
        <w:ind w:left="2889" w:hanging="360"/>
      </w:pPr>
    </w:lvl>
    <w:lvl w:ilvl="4" w:tplc="04070019" w:tentative="1">
      <w:start w:val="1"/>
      <w:numFmt w:val="lowerLetter"/>
      <w:lvlText w:val="%5."/>
      <w:lvlJc w:val="left"/>
      <w:pPr>
        <w:ind w:left="3609" w:hanging="360"/>
      </w:pPr>
    </w:lvl>
    <w:lvl w:ilvl="5" w:tplc="0407001B" w:tentative="1">
      <w:start w:val="1"/>
      <w:numFmt w:val="lowerRoman"/>
      <w:lvlText w:val="%6."/>
      <w:lvlJc w:val="right"/>
      <w:pPr>
        <w:ind w:left="4329" w:hanging="180"/>
      </w:pPr>
    </w:lvl>
    <w:lvl w:ilvl="6" w:tplc="0407000F" w:tentative="1">
      <w:start w:val="1"/>
      <w:numFmt w:val="decimal"/>
      <w:lvlText w:val="%7."/>
      <w:lvlJc w:val="left"/>
      <w:pPr>
        <w:ind w:left="5049" w:hanging="360"/>
      </w:pPr>
    </w:lvl>
    <w:lvl w:ilvl="7" w:tplc="04070019" w:tentative="1">
      <w:start w:val="1"/>
      <w:numFmt w:val="lowerLetter"/>
      <w:lvlText w:val="%8."/>
      <w:lvlJc w:val="left"/>
      <w:pPr>
        <w:ind w:left="5769" w:hanging="360"/>
      </w:pPr>
    </w:lvl>
    <w:lvl w:ilvl="8" w:tplc="0407001B" w:tentative="1">
      <w:start w:val="1"/>
      <w:numFmt w:val="lowerRoman"/>
      <w:lvlText w:val="%9."/>
      <w:lvlJc w:val="right"/>
      <w:pPr>
        <w:ind w:left="6489" w:hanging="180"/>
      </w:pPr>
    </w:lvl>
  </w:abstractNum>
  <w:abstractNum w:abstractNumId="10" w15:restartNumberingAfterBreak="0">
    <w:nsid w:val="3DE415A9"/>
    <w:multiLevelType w:val="hybridMultilevel"/>
    <w:tmpl w:val="41CA706A"/>
    <w:lvl w:ilvl="0" w:tplc="04070001">
      <w:start w:val="1"/>
      <w:numFmt w:val="bullet"/>
      <w:lvlText w:val=""/>
      <w:lvlJc w:val="left"/>
      <w:pPr>
        <w:ind w:left="1145" w:hanging="360"/>
      </w:pPr>
      <w:rPr>
        <w:rFonts w:ascii="Symbol" w:hAnsi="Symbol" w:hint="default"/>
      </w:rPr>
    </w:lvl>
    <w:lvl w:ilvl="1" w:tplc="04070003" w:tentative="1">
      <w:start w:val="1"/>
      <w:numFmt w:val="bullet"/>
      <w:lvlText w:val="o"/>
      <w:lvlJc w:val="left"/>
      <w:pPr>
        <w:ind w:left="1865" w:hanging="360"/>
      </w:pPr>
      <w:rPr>
        <w:rFonts w:ascii="Courier New" w:hAnsi="Courier New" w:cs="Courier New" w:hint="default"/>
      </w:rPr>
    </w:lvl>
    <w:lvl w:ilvl="2" w:tplc="04070005" w:tentative="1">
      <w:start w:val="1"/>
      <w:numFmt w:val="bullet"/>
      <w:lvlText w:val=""/>
      <w:lvlJc w:val="left"/>
      <w:pPr>
        <w:ind w:left="2585" w:hanging="360"/>
      </w:pPr>
      <w:rPr>
        <w:rFonts w:ascii="Wingdings" w:hAnsi="Wingdings" w:hint="default"/>
      </w:rPr>
    </w:lvl>
    <w:lvl w:ilvl="3" w:tplc="04070001" w:tentative="1">
      <w:start w:val="1"/>
      <w:numFmt w:val="bullet"/>
      <w:lvlText w:val=""/>
      <w:lvlJc w:val="left"/>
      <w:pPr>
        <w:ind w:left="3305" w:hanging="360"/>
      </w:pPr>
      <w:rPr>
        <w:rFonts w:ascii="Symbol" w:hAnsi="Symbol" w:hint="default"/>
      </w:rPr>
    </w:lvl>
    <w:lvl w:ilvl="4" w:tplc="04070003" w:tentative="1">
      <w:start w:val="1"/>
      <w:numFmt w:val="bullet"/>
      <w:lvlText w:val="o"/>
      <w:lvlJc w:val="left"/>
      <w:pPr>
        <w:ind w:left="4025" w:hanging="360"/>
      </w:pPr>
      <w:rPr>
        <w:rFonts w:ascii="Courier New" w:hAnsi="Courier New" w:cs="Courier New" w:hint="default"/>
      </w:rPr>
    </w:lvl>
    <w:lvl w:ilvl="5" w:tplc="04070005" w:tentative="1">
      <w:start w:val="1"/>
      <w:numFmt w:val="bullet"/>
      <w:lvlText w:val=""/>
      <w:lvlJc w:val="left"/>
      <w:pPr>
        <w:ind w:left="4745" w:hanging="360"/>
      </w:pPr>
      <w:rPr>
        <w:rFonts w:ascii="Wingdings" w:hAnsi="Wingdings" w:hint="default"/>
      </w:rPr>
    </w:lvl>
    <w:lvl w:ilvl="6" w:tplc="04070001" w:tentative="1">
      <w:start w:val="1"/>
      <w:numFmt w:val="bullet"/>
      <w:lvlText w:val=""/>
      <w:lvlJc w:val="left"/>
      <w:pPr>
        <w:ind w:left="5465" w:hanging="360"/>
      </w:pPr>
      <w:rPr>
        <w:rFonts w:ascii="Symbol" w:hAnsi="Symbol" w:hint="default"/>
      </w:rPr>
    </w:lvl>
    <w:lvl w:ilvl="7" w:tplc="04070003" w:tentative="1">
      <w:start w:val="1"/>
      <w:numFmt w:val="bullet"/>
      <w:lvlText w:val="o"/>
      <w:lvlJc w:val="left"/>
      <w:pPr>
        <w:ind w:left="6185" w:hanging="360"/>
      </w:pPr>
      <w:rPr>
        <w:rFonts w:ascii="Courier New" w:hAnsi="Courier New" w:cs="Courier New" w:hint="default"/>
      </w:rPr>
    </w:lvl>
    <w:lvl w:ilvl="8" w:tplc="04070005" w:tentative="1">
      <w:start w:val="1"/>
      <w:numFmt w:val="bullet"/>
      <w:lvlText w:val=""/>
      <w:lvlJc w:val="left"/>
      <w:pPr>
        <w:ind w:left="6905" w:hanging="360"/>
      </w:pPr>
      <w:rPr>
        <w:rFonts w:ascii="Wingdings" w:hAnsi="Wingdings" w:hint="default"/>
      </w:rPr>
    </w:lvl>
  </w:abstractNum>
  <w:abstractNum w:abstractNumId="11" w15:restartNumberingAfterBreak="0">
    <w:nsid w:val="43486603"/>
    <w:multiLevelType w:val="hybridMultilevel"/>
    <w:tmpl w:val="A768CE0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4F822CD"/>
    <w:multiLevelType w:val="hybridMultilevel"/>
    <w:tmpl w:val="AB50A2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6FD1383"/>
    <w:multiLevelType w:val="hybridMultilevel"/>
    <w:tmpl w:val="8660A4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8CD137E"/>
    <w:multiLevelType w:val="hybridMultilevel"/>
    <w:tmpl w:val="008C41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02572F0"/>
    <w:multiLevelType w:val="hybridMultilevel"/>
    <w:tmpl w:val="78446D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1560873"/>
    <w:multiLevelType w:val="hybridMultilevel"/>
    <w:tmpl w:val="AB28D1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54F0EE2"/>
    <w:multiLevelType w:val="hybridMultilevel"/>
    <w:tmpl w:val="48925A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5D16935"/>
    <w:multiLevelType w:val="hybridMultilevel"/>
    <w:tmpl w:val="DD80FE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0" w15:restartNumberingAfterBreak="0">
    <w:nsid w:val="59AB3236"/>
    <w:multiLevelType w:val="multilevel"/>
    <w:tmpl w:val="428667EC"/>
    <w:lvl w:ilvl="0">
      <w:start w:val="1"/>
      <w:numFmt w:val="decimal"/>
      <w:lvlText w:val="%1."/>
      <w:lvlJc w:val="left"/>
      <w:pPr>
        <w:ind w:left="284" w:firstLine="76"/>
      </w:pPr>
      <w:rPr>
        <w:rFonts w:hint="default"/>
      </w:rPr>
    </w:lvl>
    <w:lvl w:ilvl="1">
      <w:start w:val="1"/>
      <w:numFmt w:val="bullet"/>
      <w:lvlText w:val=""/>
      <w:lvlJc w:val="left"/>
      <w:pPr>
        <w:ind w:left="425" w:hanging="65"/>
      </w:pPr>
      <w:rPr>
        <w:rFonts w:ascii="Symbol" w:hAnsi="Symbol" w:hint="default"/>
      </w:rPr>
    </w:lvl>
    <w:lvl w:ilvl="2">
      <w:start w:val="1"/>
      <w:numFmt w:val="decimal"/>
      <w:isLgl/>
      <w:lvlText w:val="%1.%2.%3"/>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61CD344E"/>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8E02CC5"/>
    <w:multiLevelType w:val="hybridMultilevel"/>
    <w:tmpl w:val="7650794A"/>
    <w:lvl w:ilvl="0" w:tplc="04070001">
      <w:start w:val="1"/>
      <w:numFmt w:val="bullet"/>
      <w:lvlText w:val=""/>
      <w:lvlJc w:val="left"/>
      <w:pPr>
        <w:ind w:left="1145" w:hanging="360"/>
      </w:pPr>
      <w:rPr>
        <w:rFonts w:ascii="Symbol" w:hAnsi="Symbol" w:hint="default"/>
      </w:rPr>
    </w:lvl>
    <w:lvl w:ilvl="1" w:tplc="04070003" w:tentative="1">
      <w:start w:val="1"/>
      <w:numFmt w:val="bullet"/>
      <w:lvlText w:val="o"/>
      <w:lvlJc w:val="left"/>
      <w:pPr>
        <w:ind w:left="1865" w:hanging="360"/>
      </w:pPr>
      <w:rPr>
        <w:rFonts w:ascii="Courier New" w:hAnsi="Courier New" w:cs="Courier New" w:hint="default"/>
      </w:rPr>
    </w:lvl>
    <w:lvl w:ilvl="2" w:tplc="04070005" w:tentative="1">
      <w:start w:val="1"/>
      <w:numFmt w:val="bullet"/>
      <w:lvlText w:val=""/>
      <w:lvlJc w:val="left"/>
      <w:pPr>
        <w:ind w:left="2585" w:hanging="360"/>
      </w:pPr>
      <w:rPr>
        <w:rFonts w:ascii="Wingdings" w:hAnsi="Wingdings" w:hint="default"/>
      </w:rPr>
    </w:lvl>
    <w:lvl w:ilvl="3" w:tplc="04070001" w:tentative="1">
      <w:start w:val="1"/>
      <w:numFmt w:val="bullet"/>
      <w:lvlText w:val=""/>
      <w:lvlJc w:val="left"/>
      <w:pPr>
        <w:ind w:left="3305" w:hanging="360"/>
      </w:pPr>
      <w:rPr>
        <w:rFonts w:ascii="Symbol" w:hAnsi="Symbol" w:hint="default"/>
      </w:rPr>
    </w:lvl>
    <w:lvl w:ilvl="4" w:tplc="04070003" w:tentative="1">
      <w:start w:val="1"/>
      <w:numFmt w:val="bullet"/>
      <w:lvlText w:val="o"/>
      <w:lvlJc w:val="left"/>
      <w:pPr>
        <w:ind w:left="4025" w:hanging="360"/>
      </w:pPr>
      <w:rPr>
        <w:rFonts w:ascii="Courier New" w:hAnsi="Courier New" w:cs="Courier New" w:hint="default"/>
      </w:rPr>
    </w:lvl>
    <w:lvl w:ilvl="5" w:tplc="04070005" w:tentative="1">
      <w:start w:val="1"/>
      <w:numFmt w:val="bullet"/>
      <w:lvlText w:val=""/>
      <w:lvlJc w:val="left"/>
      <w:pPr>
        <w:ind w:left="4745" w:hanging="360"/>
      </w:pPr>
      <w:rPr>
        <w:rFonts w:ascii="Wingdings" w:hAnsi="Wingdings" w:hint="default"/>
      </w:rPr>
    </w:lvl>
    <w:lvl w:ilvl="6" w:tplc="04070001" w:tentative="1">
      <w:start w:val="1"/>
      <w:numFmt w:val="bullet"/>
      <w:lvlText w:val=""/>
      <w:lvlJc w:val="left"/>
      <w:pPr>
        <w:ind w:left="5465" w:hanging="360"/>
      </w:pPr>
      <w:rPr>
        <w:rFonts w:ascii="Symbol" w:hAnsi="Symbol" w:hint="default"/>
      </w:rPr>
    </w:lvl>
    <w:lvl w:ilvl="7" w:tplc="04070003" w:tentative="1">
      <w:start w:val="1"/>
      <w:numFmt w:val="bullet"/>
      <w:lvlText w:val="o"/>
      <w:lvlJc w:val="left"/>
      <w:pPr>
        <w:ind w:left="6185" w:hanging="360"/>
      </w:pPr>
      <w:rPr>
        <w:rFonts w:ascii="Courier New" w:hAnsi="Courier New" w:cs="Courier New" w:hint="default"/>
      </w:rPr>
    </w:lvl>
    <w:lvl w:ilvl="8" w:tplc="04070005" w:tentative="1">
      <w:start w:val="1"/>
      <w:numFmt w:val="bullet"/>
      <w:lvlText w:val=""/>
      <w:lvlJc w:val="left"/>
      <w:pPr>
        <w:ind w:left="6905" w:hanging="360"/>
      </w:pPr>
      <w:rPr>
        <w:rFonts w:ascii="Wingdings" w:hAnsi="Wingdings" w:hint="default"/>
      </w:rPr>
    </w:lvl>
  </w:abstractNum>
  <w:abstractNum w:abstractNumId="23" w15:restartNumberingAfterBreak="0">
    <w:nsid w:val="69B04458"/>
    <w:multiLevelType w:val="hybridMultilevel"/>
    <w:tmpl w:val="33F0D5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25" w15:restartNumberingAfterBreak="0">
    <w:nsid w:val="73876045"/>
    <w:multiLevelType w:val="hybridMultilevel"/>
    <w:tmpl w:val="89E8FDFC"/>
    <w:lvl w:ilvl="0" w:tplc="F28ECD8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5574ACF"/>
    <w:multiLevelType w:val="hybridMultilevel"/>
    <w:tmpl w:val="6FBE45F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77606A07"/>
    <w:multiLevelType w:val="hybridMultilevel"/>
    <w:tmpl w:val="AD483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888878454">
    <w:abstractNumId w:val="26"/>
  </w:num>
  <w:num w:numId="2" w16cid:durableId="1003895694">
    <w:abstractNumId w:val="8"/>
  </w:num>
  <w:num w:numId="3" w16cid:durableId="665935325">
    <w:abstractNumId w:val="8"/>
    <w:lvlOverride w:ilvl="0">
      <w:startOverride w:val="1"/>
    </w:lvlOverride>
  </w:num>
  <w:num w:numId="4" w16cid:durableId="1653102104">
    <w:abstractNumId w:val="9"/>
  </w:num>
  <w:num w:numId="5" w16cid:durableId="1730499312">
    <w:abstractNumId w:val="6"/>
  </w:num>
  <w:num w:numId="6" w16cid:durableId="2105572743">
    <w:abstractNumId w:val="9"/>
  </w:num>
  <w:num w:numId="7" w16cid:durableId="1666516290">
    <w:abstractNumId w:val="27"/>
  </w:num>
  <w:num w:numId="8" w16cid:durableId="1219434663">
    <w:abstractNumId w:val="8"/>
    <w:lvlOverride w:ilvl="0">
      <w:startOverride w:val="2"/>
    </w:lvlOverride>
    <w:lvlOverride w:ilvl="1">
      <w:startOverride w:val="1"/>
    </w:lvlOverride>
  </w:num>
  <w:num w:numId="9" w16cid:durableId="782073281">
    <w:abstractNumId w:val="8"/>
    <w:lvlOverride w:ilvl="0">
      <w:startOverride w:val="2"/>
    </w:lvlOverride>
    <w:lvlOverride w:ilvl="1">
      <w:startOverride w:val="1"/>
    </w:lvlOverride>
  </w:num>
  <w:num w:numId="10" w16cid:durableId="2041666701">
    <w:abstractNumId w:val="8"/>
  </w:num>
  <w:num w:numId="11" w16cid:durableId="310793947">
    <w:abstractNumId w:val="19"/>
  </w:num>
  <w:num w:numId="12" w16cid:durableId="1022365649">
    <w:abstractNumId w:val="3"/>
  </w:num>
  <w:num w:numId="13" w16cid:durableId="1365593557">
    <w:abstractNumId w:val="2"/>
  </w:num>
  <w:num w:numId="14" w16cid:durableId="1715035795">
    <w:abstractNumId w:val="9"/>
  </w:num>
  <w:num w:numId="15" w16cid:durableId="1861115734">
    <w:abstractNumId w:val="9"/>
  </w:num>
  <w:num w:numId="16" w16cid:durableId="1702825466">
    <w:abstractNumId w:val="4"/>
  </w:num>
  <w:num w:numId="17" w16cid:durableId="899562221">
    <w:abstractNumId w:val="9"/>
  </w:num>
  <w:num w:numId="18" w16cid:durableId="444232812">
    <w:abstractNumId w:val="9"/>
  </w:num>
  <w:num w:numId="19" w16cid:durableId="2031907175">
    <w:abstractNumId w:val="9"/>
  </w:num>
  <w:num w:numId="20" w16cid:durableId="1464347561">
    <w:abstractNumId w:val="9"/>
  </w:num>
  <w:num w:numId="21" w16cid:durableId="352926978">
    <w:abstractNumId w:val="8"/>
  </w:num>
  <w:num w:numId="22" w16cid:durableId="238828182">
    <w:abstractNumId w:val="8"/>
  </w:num>
  <w:num w:numId="23" w16cid:durableId="1456634299">
    <w:abstractNumId w:val="6"/>
  </w:num>
  <w:num w:numId="24" w16cid:durableId="594628395">
    <w:abstractNumId w:val="9"/>
  </w:num>
  <w:num w:numId="25" w16cid:durableId="1187981941">
    <w:abstractNumId w:val="9"/>
  </w:num>
  <w:num w:numId="26" w16cid:durableId="975525430">
    <w:abstractNumId w:val="8"/>
  </w:num>
  <w:num w:numId="27" w16cid:durableId="1328096377">
    <w:abstractNumId w:val="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86274219">
    <w:abstractNumId w:val="9"/>
  </w:num>
  <w:num w:numId="29" w16cid:durableId="1395658052">
    <w:abstractNumId w:val="9"/>
  </w:num>
  <w:num w:numId="30" w16cid:durableId="220558081">
    <w:abstractNumId w:val="24"/>
  </w:num>
  <w:num w:numId="31" w16cid:durableId="1333144748">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476537503">
    <w:abstractNumId w:val="21"/>
  </w:num>
  <w:num w:numId="33" w16cid:durableId="1865362412">
    <w:abstractNumId w:val="25"/>
  </w:num>
  <w:num w:numId="34" w16cid:durableId="616376819">
    <w:abstractNumId w:val="13"/>
  </w:num>
  <w:num w:numId="35" w16cid:durableId="1199582520">
    <w:abstractNumId w:val="10"/>
  </w:num>
  <w:num w:numId="36" w16cid:durableId="942539112">
    <w:abstractNumId w:val="0"/>
  </w:num>
  <w:num w:numId="37" w16cid:durableId="1002974854">
    <w:abstractNumId w:val="22"/>
  </w:num>
  <w:num w:numId="38" w16cid:durableId="463233448">
    <w:abstractNumId w:val="5"/>
  </w:num>
  <w:num w:numId="39" w16cid:durableId="1682857375">
    <w:abstractNumId w:val="20"/>
  </w:num>
  <w:num w:numId="40" w16cid:durableId="212318659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625935216">
    <w:abstractNumId w:val="17"/>
  </w:num>
  <w:num w:numId="42" w16cid:durableId="1207376065">
    <w:abstractNumId w:val="23"/>
  </w:num>
  <w:num w:numId="43" w16cid:durableId="742142701">
    <w:abstractNumId w:val="11"/>
  </w:num>
  <w:num w:numId="44" w16cid:durableId="1015231398">
    <w:abstractNumId w:val="1"/>
  </w:num>
  <w:num w:numId="45" w16cid:durableId="1939023260">
    <w:abstractNumId w:val="16"/>
  </w:num>
  <w:num w:numId="46" w16cid:durableId="1970237296">
    <w:abstractNumId w:val="18"/>
  </w:num>
  <w:num w:numId="47" w16cid:durableId="1941331144">
    <w:abstractNumId w:val="14"/>
  </w:num>
  <w:num w:numId="48" w16cid:durableId="1364478532">
    <w:abstractNumId w:val="12"/>
  </w:num>
  <w:num w:numId="49" w16cid:durableId="1764297333">
    <w:abstractNumId w:val="15"/>
  </w:num>
  <w:num w:numId="50" w16cid:durableId="142949859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urster, Marco (wbk)">
    <w15:presenceInfo w15:providerId="AD" w15:userId="S-1-5-21-1409082233-1078145449-842925246-16130"/>
  </w15:person>
  <w15:person w15:author="May, Marvin Carl (WBK)">
    <w15:presenceInfo w15:providerId="AD" w15:userId="S-1-5-21-1202744845-3101423955-345487624-288329"/>
  </w15:person>
  <w15:person w15:author="Behrendt, Sebastian (WBK)">
    <w15:presenceInfo w15:providerId="None" w15:userId="Behrendt, Sebastian (WB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415F"/>
    <w:rsid w:val="00002B38"/>
    <w:rsid w:val="00003EAA"/>
    <w:rsid w:val="00005D9A"/>
    <w:rsid w:val="0002210D"/>
    <w:rsid w:val="00023C1D"/>
    <w:rsid w:val="00023E89"/>
    <w:rsid w:val="00026F7E"/>
    <w:rsid w:val="00036F5D"/>
    <w:rsid w:val="00055EC5"/>
    <w:rsid w:val="00057D66"/>
    <w:rsid w:val="000833AB"/>
    <w:rsid w:val="00083C1E"/>
    <w:rsid w:val="00085E4B"/>
    <w:rsid w:val="000974D9"/>
    <w:rsid w:val="000A1AD2"/>
    <w:rsid w:val="000A3AB8"/>
    <w:rsid w:val="000A404A"/>
    <w:rsid w:val="000A5FEC"/>
    <w:rsid w:val="000B2405"/>
    <w:rsid w:val="000D1B9D"/>
    <w:rsid w:val="000D32E4"/>
    <w:rsid w:val="000E18EE"/>
    <w:rsid w:val="000E3BF0"/>
    <w:rsid w:val="000E402F"/>
    <w:rsid w:val="000F3F4D"/>
    <w:rsid w:val="000F5DF1"/>
    <w:rsid w:val="00101FED"/>
    <w:rsid w:val="001055B9"/>
    <w:rsid w:val="00112431"/>
    <w:rsid w:val="0013439E"/>
    <w:rsid w:val="00145018"/>
    <w:rsid w:val="00161FC3"/>
    <w:rsid w:val="00163EF8"/>
    <w:rsid w:val="001648D7"/>
    <w:rsid w:val="00164B49"/>
    <w:rsid w:val="00165E27"/>
    <w:rsid w:val="0018066B"/>
    <w:rsid w:val="00191802"/>
    <w:rsid w:val="00193844"/>
    <w:rsid w:val="00197246"/>
    <w:rsid w:val="001A7428"/>
    <w:rsid w:val="001B200A"/>
    <w:rsid w:val="001B6C87"/>
    <w:rsid w:val="001B77F8"/>
    <w:rsid w:val="001C23AE"/>
    <w:rsid w:val="001C554D"/>
    <w:rsid w:val="001D1AC7"/>
    <w:rsid w:val="001D58BF"/>
    <w:rsid w:val="001E54C9"/>
    <w:rsid w:val="00200FEA"/>
    <w:rsid w:val="002162A0"/>
    <w:rsid w:val="00216B28"/>
    <w:rsid w:val="0021700C"/>
    <w:rsid w:val="00225020"/>
    <w:rsid w:val="0023415F"/>
    <w:rsid w:val="00235CE8"/>
    <w:rsid w:val="00237160"/>
    <w:rsid w:val="002427E7"/>
    <w:rsid w:val="002463D3"/>
    <w:rsid w:val="00247B59"/>
    <w:rsid w:val="00247FB6"/>
    <w:rsid w:val="00266AAF"/>
    <w:rsid w:val="0027790C"/>
    <w:rsid w:val="00287B62"/>
    <w:rsid w:val="00290596"/>
    <w:rsid w:val="00292C66"/>
    <w:rsid w:val="002A3A3D"/>
    <w:rsid w:val="002A4492"/>
    <w:rsid w:val="002A5C31"/>
    <w:rsid w:val="002B1C32"/>
    <w:rsid w:val="002B404F"/>
    <w:rsid w:val="002C17AE"/>
    <w:rsid w:val="002C716B"/>
    <w:rsid w:val="002C75A3"/>
    <w:rsid w:val="002C7A05"/>
    <w:rsid w:val="002E2AB4"/>
    <w:rsid w:val="002E605F"/>
    <w:rsid w:val="002F0CE8"/>
    <w:rsid w:val="002F2DD0"/>
    <w:rsid w:val="002F5567"/>
    <w:rsid w:val="0030310A"/>
    <w:rsid w:val="00305F12"/>
    <w:rsid w:val="003107D3"/>
    <w:rsid w:val="00311367"/>
    <w:rsid w:val="00311930"/>
    <w:rsid w:val="00321EA0"/>
    <w:rsid w:val="00337EC4"/>
    <w:rsid w:val="0034357B"/>
    <w:rsid w:val="0034506F"/>
    <w:rsid w:val="0035187D"/>
    <w:rsid w:val="00357032"/>
    <w:rsid w:val="00360041"/>
    <w:rsid w:val="003623C0"/>
    <w:rsid w:val="0037128C"/>
    <w:rsid w:val="003752DB"/>
    <w:rsid w:val="00391A57"/>
    <w:rsid w:val="003C2683"/>
    <w:rsid w:val="003C6B85"/>
    <w:rsid w:val="003C724F"/>
    <w:rsid w:val="003D5023"/>
    <w:rsid w:val="003E08F4"/>
    <w:rsid w:val="003E1611"/>
    <w:rsid w:val="003F22DF"/>
    <w:rsid w:val="004021C3"/>
    <w:rsid w:val="004055B6"/>
    <w:rsid w:val="00416CE3"/>
    <w:rsid w:val="00424D7E"/>
    <w:rsid w:val="004315A7"/>
    <w:rsid w:val="004364B0"/>
    <w:rsid w:val="0043674F"/>
    <w:rsid w:val="004374A2"/>
    <w:rsid w:val="004374E8"/>
    <w:rsid w:val="00437628"/>
    <w:rsid w:val="00452410"/>
    <w:rsid w:val="00454639"/>
    <w:rsid w:val="00463051"/>
    <w:rsid w:val="00471B04"/>
    <w:rsid w:val="0047235F"/>
    <w:rsid w:val="004730A3"/>
    <w:rsid w:val="004772D3"/>
    <w:rsid w:val="00482B48"/>
    <w:rsid w:val="00483EEA"/>
    <w:rsid w:val="00492DC0"/>
    <w:rsid w:val="004A4ADC"/>
    <w:rsid w:val="004A6241"/>
    <w:rsid w:val="004A72A2"/>
    <w:rsid w:val="004B6E14"/>
    <w:rsid w:val="004D4326"/>
    <w:rsid w:val="004E18B4"/>
    <w:rsid w:val="004E1FF6"/>
    <w:rsid w:val="004E21D8"/>
    <w:rsid w:val="004E2622"/>
    <w:rsid w:val="004F49F7"/>
    <w:rsid w:val="004F4DB0"/>
    <w:rsid w:val="0050587E"/>
    <w:rsid w:val="005072B1"/>
    <w:rsid w:val="00510AC6"/>
    <w:rsid w:val="00513141"/>
    <w:rsid w:val="00513D4A"/>
    <w:rsid w:val="00515EB6"/>
    <w:rsid w:val="00517F6C"/>
    <w:rsid w:val="00536421"/>
    <w:rsid w:val="0053714C"/>
    <w:rsid w:val="00542E5D"/>
    <w:rsid w:val="0055065D"/>
    <w:rsid w:val="005525A5"/>
    <w:rsid w:val="0055304F"/>
    <w:rsid w:val="005553A1"/>
    <w:rsid w:val="0055779C"/>
    <w:rsid w:val="00562C77"/>
    <w:rsid w:val="00566C78"/>
    <w:rsid w:val="005813CB"/>
    <w:rsid w:val="00585087"/>
    <w:rsid w:val="005920F6"/>
    <w:rsid w:val="0059763E"/>
    <w:rsid w:val="005A2672"/>
    <w:rsid w:val="005A4C19"/>
    <w:rsid w:val="005B651F"/>
    <w:rsid w:val="005C241F"/>
    <w:rsid w:val="005C3D03"/>
    <w:rsid w:val="005D5E55"/>
    <w:rsid w:val="005E01E7"/>
    <w:rsid w:val="00605D58"/>
    <w:rsid w:val="00606021"/>
    <w:rsid w:val="00611D17"/>
    <w:rsid w:val="006151E7"/>
    <w:rsid w:val="00617CE2"/>
    <w:rsid w:val="00624A23"/>
    <w:rsid w:val="00627302"/>
    <w:rsid w:val="006309D1"/>
    <w:rsid w:val="006313D6"/>
    <w:rsid w:val="0063389F"/>
    <w:rsid w:val="00646B82"/>
    <w:rsid w:val="00646C49"/>
    <w:rsid w:val="00661905"/>
    <w:rsid w:val="00663B80"/>
    <w:rsid w:val="0066553A"/>
    <w:rsid w:val="006675EE"/>
    <w:rsid w:val="0067213D"/>
    <w:rsid w:val="006769E8"/>
    <w:rsid w:val="00683529"/>
    <w:rsid w:val="00687040"/>
    <w:rsid w:val="00696724"/>
    <w:rsid w:val="006A7681"/>
    <w:rsid w:val="006B2AF4"/>
    <w:rsid w:val="006B4272"/>
    <w:rsid w:val="006C202D"/>
    <w:rsid w:val="006C3914"/>
    <w:rsid w:val="006D4475"/>
    <w:rsid w:val="006D463C"/>
    <w:rsid w:val="006D4FB1"/>
    <w:rsid w:val="006E6458"/>
    <w:rsid w:val="006F1084"/>
    <w:rsid w:val="006F354E"/>
    <w:rsid w:val="006F38FA"/>
    <w:rsid w:val="00700347"/>
    <w:rsid w:val="007024EE"/>
    <w:rsid w:val="007210D1"/>
    <w:rsid w:val="007248BE"/>
    <w:rsid w:val="0072549E"/>
    <w:rsid w:val="00727128"/>
    <w:rsid w:val="00735999"/>
    <w:rsid w:val="00740EE5"/>
    <w:rsid w:val="007523D4"/>
    <w:rsid w:val="00782044"/>
    <w:rsid w:val="00783CAB"/>
    <w:rsid w:val="00784C92"/>
    <w:rsid w:val="00787D7F"/>
    <w:rsid w:val="007A4BCE"/>
    <w:rsid w:val="007B0C4C"/>
    <w:rsid w:val="007B36D8"/>
    <w:rsid w:val="007B5730"/>
    <w:rsid w:val="007B7EE1"/>
    <w:rsid w:val="007D486E"/>
    <w:rsid w:val="007E0AB5"/>
    <w:rsid w:val="007E5FCF"/>
    <w:rsid w:val="007E69FA"/>
    <w:rsid w:val="007E6FB0"/>
    <w:rsid w:val="007F64D3"/>
    <w:rsid w:val="008001D8"/>
    <w:rsid w:val="00800D21"/>
    <w:rsid w:val="00803312"/>
    <w:rsid w:val="00803FD6"/>
    <w:rsid w:val="00807A18"/>
    <w:rsid w:val="00814A93"/>
    <w:rsid w:val="0082139D"/>
    <w:rsid w:val="00824027"/>
    <w:rsid w:val="0082523C"/>
    <w:rsid w:val="00837B44"/>
    <w:rsid w:val="0084048B"/>
    <w:rsid w:val="00840EC9"/>
    <w:rsid w:val="00846240"/>
    <w:rsid w:val="00852E5C"/>
    <w:rsid w:val="00855FF6"/>
    <w:rsid w:val="008575B3"/>
    <w:rsid w:val="008707C2"/>
    <w:rsid w:val="00883EDD"/>
    <w:rsid w:val="008842D6"/>
    <w:rsid w:val="008904B3"/>
    <w:rsid w:val="008921E7"/>
    <w:rsid w:val="008938F1"/>
    <w:rsid w:val="00894455"/>
    <w:rsid w:val="008964DC"/>
    <w:rsid w:val="008A5029"/>
    <w:rsid w:val="008A7229"/>
    <w:rsid w:val="008A75AA"/>
    <w:rsid w:val="008B28E7"/>
    <w:rsid w:val="008B4EEC"/>
    <w:rsid w:val="008B56CF"/>
    <w:rsid w:val="008B67F3"/>
    <w:rsid w:val="008B76A9"/>
    <w:rsid w:val="008C2EC6"/>
    <w:rsid w:val="008C3948"/>
    <w:rsid w:val="008C3D7A"/>
    <w:rsid w:val="008C561E"/>
    <w:rsid w:val="008E6BBB"/>
    <w:rsid w:val="008F62B6"/>
    <w:rsid w:val="009026B9"/>
    <w:rsid w:val="00904C95"/>
    <w:rsid w:val="00907D08"/>
    <w:rsid w:val="00912AD6"/>
    <w:rsid w:val="00921FBA"/>
    <w:rsid w:val="009243D6"/>
    <w:rsid w:val="00930B0B"/>
    <w:rsid w:val="00932A1C"/>
    <w:rsid w:val="00933429"/>
    <w:rsid w:val="00935820"/>
    <w:rsid w:val="00937433"/>
    <w:rsid w:val="009375CC"/>
    <w:rsid w:val="009522CD"/>
    <w:rsid w:val="00975FC1"/>
    <w:rsid w:val="0098437F"/>
    <w:rsid w:val="009856D8"/>
    <w:rsid w:val="00985B77"/>
    <w:rsid w:val="00995E0C"/>
    <w:rsid w:val="009B1229"/>
    <w:rsid w:val="009C38A6"/>
    <w:rsid w:val="009D41E5"/>
    <w:rsid w:val="009D7671"/>
    <w:rsid w:val="00A03507"/>
    <w:rsid w:val="00A17F4D"/>
    <w:rsid w:val="00A24712"/>
    <w:rsid w:val="00A3482B"/>
    <w:rsid w:val="00A42457"/>
    <w:rsid w:val="00A449EE"/>
    <w:rsid w:val="00A45B03"/>
    <w:rsid w:val="00A45C01"/>
    <w:rsid w:val="00A54A83"/>
    <w:rsid w:val="00A55467"/>
    <w:rsid w:val="00A63799"/>
    <w:rsid w:val="00A64E75"/>
    <w:rsid w:val="00A93081"/>
    <w:rsid w:val="00A965B5"/>
    <w:rsid w:val="00A96E30"/>
    <w:rsid w:val="00AA2778"/>
    <w:rsid w:val="00AA7A64"/>
    <w:rsid w:val="00AB45DE"/>
    <w:rsid w:val="00AB7F1C"/>
    <w:rsid w:val="00AC00AB"/>
    <w:rsid w:val="00AC5598"/>
    <w:rsid w:val="00AD2CBB"/>
    <w:rsid w:val="00AD39E4"/>
    <w:rsid w:val="00AE1D22"/>
    <w:rsid w:val="00AE1EC3"/>
    <w:rsid w:val="00AF1684"/>
    <w:rsid w:val="00AF2DB9"/>
    <w:rsid w:val="00AF62C0"/>
    <w:rsid w:val="00B03DA1"/>
    <w:rsid w:val="00B05355"/>
    <w:rsid w:val="00B06DF6"/>
    <w:rsid w:val="00B12069"/>
    <w:rsid w:val="00B141CD"/>
    <w:rsid w:val="00B26BA9"/>
    <w:rsid w:val="00B3600C"/>
    <w:rsid w:val="00B42924"/>
    <w:rsid w:val="00B46D93"/>
    <w:rsid w:val="00B54972"/>
    <w:rsid w:val="00B60DE5"/>
    <w:rsid w:val="00B65499"/>
    <w:rsid w:val="00B65605"/>
    <w:rsid w:val="00B7254A"/>
    <w:rsid w:val="00BB0ACB"/>
    <w:rsid w:val="00BB262C"/>
    <w:rsid w:val="00BB2F8D"/>
    <w:rsid w:val="00BC63FC"/>
    <w:rsid w:val="00BC6EA5"/>
    <w:rsid w:val="00BD26CE"/>
    <w:rsid w:val="00BD4195"/>
    <w:rsid w:val="00BD5733"/>
    <w:rsid w:val="00BE367A"/>
    <w:rsid w:val="00BE423D"/>
    <w:rsid w:val="00BF1188"/>
    <w:rsid w:val="00BF1507"/>
    <w:rsid w:val="00BF2AB8"/>
    <w:rsid w:val="00C17E22"/>
    <w:rsid w:val="00C2257E"/>
    <w:rsid w:val="00C25BFF"/>
    <w:rsid w:val="00C344DE"/>
    <w:rsid w:val="00C408E6"/>
    <w:rsid w:val="00C44E61"/>
    <w:rsid w:val="00C50D53"/>
    <w:rsid w:val="00C647D8"/>
    <w:rsid w:val="00C7034B"/>
    <w:rsid w:val="00C707AC"/>
    <w:rsid w:val="00C71321"/>
    <w:rsid w:val="00C828FC"/>
    <w:rsid w:val="00C938B1"/>
    <w:rsid w:val="00CA5476"/>
    <w:rsid w:val="00CB0F5E"/>
    <w:rsid w:val="00CB4E2E"/>
    <w:rsid w:val="00CC53C2"/>
    <w:rsid w:val="00CD0C68"/>
    <w:rsid w:val="00CD2DF9"/>
    <w:rsid w:val="00CD5F6E"/>
    <w:rsid w:val="00CD770C"/>
    <w:rsid w:val="00CF03A8"/>
    <w:rsid w:val="00CF1C97"/>
    <w:rsid w:val="00D02F69"/>
    <w:rsid w:val="00D1326F"/>
    <w:rsid w:val="00D20762"/>
    <w:rsid w:val="00D21559"/>
    <w:rsid w:val="00D223E2"/>
    <w:rsid w:val="00D27DD8"/>
    <w:rsid w:val="00D41F87"/>
    <w:rsid w:val="00D4240E"/>
    <w:rsid w:val="00D4462F"/>
    <w:rsid w:val="00D4716F"/>
    <w:rsid w:val="00D5286B"/>
    <w:rsid w:val="00D53D7D"/>
    <w:rsid w:val="00D54DDD"/>
    <w:rsid w:val="00D61464"/>
    <w:rsid w:val="00D65945"/>
    <w:rsid w:val="00D7328C"/>
    <w:rsid w:val="00D95261"/>
    <w:rsid w:val="00DA2005"/>
    <w:rsid w:val="00DA68C1"/>
    <w:rsid w:val="00DB0EDE"/>
    <w:rsid w:val="00DC7A85"/>
    <w:rsid w:val="00DC7C27"/>
    <w:rsid w:val="00DD22D7"/>
    <w:rsid w:val="00DE0545"/>
    <w:rsid w:val="00DE08F7"/>
    <w:rsid w:val="00DE138A"/>
    <w:rsid w:val="00DE1507"/>
    <w:rsid w:val="00DE3B77"/>
    <w:rsid w:val="00DF0F39"/>
    <w:rsid w:val="00DF187D"/>
    <w:rsid w:val="00DF57A8"/>
    <w:rsid w:val="00E03C24"/>
    <w:rsid w:val="00E077F9"/>
    <w:rsid w:val="00E078CA"/>
    <w:rsid w:val="00E126C1"/>
    <w:rsid w:val="00E150DB"/>
    <w:rsid w:val="00E158CA"/>
    <w:rsid w:val="00E22976"/>
    <w:rsid w:val="00E27F80"/>
    <w:rsid w:val="00E37BA8"/>
    <w:rsid w:val="00E454C9"/>
    <w:rsid w:val="00E50615"/>
    <w:rsid w:val="00E56F86"/>
    <w:rsid w:val="00E61658"/>
    <w:rsid w:val="00E647E0"/>
    <w:rsid w:val="00E8147E"/>
    <w:rsid w:val="00E8373D"/>
    <w:rsid w:val="00E84462"/>
    <w:rsid w:val="00E87034"/>
    <w:rsid w:val="00E87CB5"/>
    <w:rsid w:val="00E964ED"/>
    <w:rsid w:val="00EB2BEF"/>
    <w:rsid w:val="00EB3813"/>
    <w:rsid w:val="00EC06AC"/>
    <w:rsid w:val="00EC3E52"/>
    <w:rsid w:val="00EC629B"/>
    <w:rsid w:val="00EE3F8F"/>
    <w:rsid w:val="00EF231C"/>
    <w:rsid w:val="00EF6DA8"/>
    <w:rsid w:val="00F00D66"/>
    <w:rsid w:val="00F0262F"/>
    <w:rsid w:val="00F1280F"/>
    <w:rsid w:val="00F17A99"/>
    <w:rsid w:val="00F33527"/>
    <w:rsid w:val="00F3396B"/>
    <w:rsid w:val="00F34D70"/>
    <w:rsid w:val="00F36029"/>
    <w:rsid w:val="00F46345"/>
    <w:rsid w:val="00F5775D"/>
    <w:rsid w:val="00F619BE"/>
    <w:rsid w:val="00F72296"/>
    <w:rsid w:val="00F8352B"/>
    <w:rsid w:val="00F8533E"/>
    <w:rsid w:val="00F87990"/>
    <w:rsid w:val="00F91A4F"/>
    <w:rsid w:val="00FB0A56"/>
    <w:rsid w:val="00FC1E16"/>
    <w:rsid w:val="00FD2828"/>
    <w:rsid w:val="00FD467A"/>
    <w:rsid w:val="00FD4BCC"/>
    <w:rsid w:val="00FD6B2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4306CCC"/>
  <w15:chartTrackingRefBased/>
  <w15:docId w15:val="{F2540874-B967-48E9-9599-2C3E14B97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CPSL Text"/>
    <w:qFormat/>
    <w:rsid w:val="008921E7"/>
    <w:pPr>
      <w:spacing w:after="120" w:line="276" w:lineRule="auto"/>
      <w:jc w:val="both"/>
    </w:pPr>
    <w:rPr>
      <w:rFonts w:ascii="Times New Roman" w:hAnsi="Times New Roman" w:cs="Times New Roman"/>
      <w:lang w:val="en-GB"/>
    </w:rPr>
  </w:style>
  <w:style w:type="paragraph" w:styleId="berschrift1">
    <w:name w:val="heading 1"/>
    <w:basedOn w:val="Standard"/>
    <w:next w:val="Standard"/>
    <w:link w:val="berschrift1Zchn"/>
    <w:uiPriority w:val="9"/>
    <w:rsid w:val="002C17A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rsid w:val="002C17A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semiHidden/>
    <w:unhideWhenUsed/>
    <w:rsid w:val="00B46D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B46D9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B46D93"/>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B46D93"/>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B46D9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B46D9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46D9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513D4A"/>
    <w:pPr>
      <w:contextualSpacing/>
      <w:jc w:val="center"/>
    </w:pPr>
    <w:rPr>
      <w:rFonts w:eastAsiaTheme="majorEastAsia" w:cstheme="majorBidi"/>
      <w:color w:val="000000" w:themeColor="text1"/>
      <w:spacing w:val="-10"/>
      <w:kern w:val="28"/>
      <w:sz w:val="34"/>
      <w:szCs w:val="56"/>
    </w:rPr>
  </w:style>
  <w:style w:type="character" w:customStyle="1" w:styleId="TitelZchn">
    <w:name w:val="Titel Zchn"/>
    <w:basedOn w:val="Absatz-Standardschriftart"/>
    <w:link w:val="Titel"/>
    <w:uiPriority w:val="10"/>
    <w:rsid w:val="00513D4A"/>
    <w:rPr>
      <w:rFonts w:ascii="Times New Roman" w:eastAsiaTheme="majorEastAsia" w:hAnsi="Times New Roman" w:cstheme="majorBidi"/>
      <w:color w:val="000000" w:themeColor="text1"/>
      <w:spacing w:val="-10"/>
      <w:kern w:val="28"/>
      <w:sz w:val="34"/>
      <w:szCs w:val="56"/>
      <w:lang w:val="en-GB"/>
    </w:rPr>
  </w:style>
  <w:style w:type="paragraph" w:styleId="Untertitel">
    <w:name w:val="Subtitle"/>
    <w:basedOn w:val="Standard"/>
    <w:next w:val="Standard"/>
    <w:link w:val="UntertitelZchn"/>
    <w:uiPriority w:val="11"/>
    <w:qFormat/>
    <w:rsid w:val="003C6B85"/>
    <w:pPr>
      <w:numPr>
        <w:ilvl w:val="1"/>
      </w:numPr>
      <w:jc w:val="center"/>
    </w:pPr>
    <w:rPr>
      <w:rFonts w:eastAsiaTheme="minorEastAsia" w:cstheme="minorBidi"/>
      <w:color w:val="000000" w:themeColor="text1"/>
      <w:spacing w:val="15"/>
      <w:sz w:val="24"/>
    </w:rPr>
  </w:style>
  <w:style w:type="character" w:customStyle="1" w:styleId="UntertitelZchn">
    <w:name w:val="Untertitel Zchn"/>
    <w:basedOn w:val="Absatz-Standardschriftart"/>
    <w:link w:val="Untertitel"/>
    <w:uiPriority w:val="11"/>
    <w:rsid w:val="003C6B85"/>
    <w:rPr>
      <w:rFonts w:ascii="Times New Roman" w:eastAsiaTheme="minorEastAsia" w:hAnsi="Times New Roman"/>
      <w:color w:val="000000" w:themeColor="text1"/>
      <w:spacing w:val="15"/>
      <w:sz w:val="24"/>
      <w:lang w:val="en-GB"/>
    </w:rPr>
  </w:style>
  <w:style w:type="paragraph" w:customStyle="1" w:styleId="Els-Affiliation">
    <w:name w:val="Els-Affiliation"/>
    <w:next w:val="Standard"/>
    <w:rsid w:val="00995E0C"/>
    <w:pPr>
      <w:suppressAutoHyphens/>
      <w:spacing w:after="0" w:line="200" w:lineRule="exact"/>
      <w:jc w:val="center"/>
    </w:pPr>
    <w:rPr>
      <w:rFonts w:ascii="Times New Roman" w:eastAsia="SimSun" w:hAnsi="Times New Roman" w:cs="Times New Roman"/>
      <w:i/>
      <w:noProof/>
      <w:sz w:val="16"/>
      <w:szCs w:val="20"/>
      <w:lang w:val="en-US"/>
    </w:rPr>
  </w:style>
  <w:style w:type="paragraph" w:customStyle="1" w:styleId="Els-Author">
    <w:name w:val="Els-Author"/>
    <w:next w:val="Standard"/>
    <w:rsid w:val="00995E0C"/>
    <w:pPr>
      <w:keepNext/>
      <w:suppressAutoHyphens/>
      <w:spacing w:line="300" w:lineRule="exact"/>
      <w:jc w:val="center"/>
    </w:pPr>
    <w:rPr>
      <w:rFonts w:ascii="Times New Roman" w:eastAsia="SimSun" w:hAnsi="Times New Roman" w:cs="Times New Roman"/>
      <w:noProof/>
      <w:sz w:val="26"/>
      <w:szCs w:val="20"/>
      <w:lang w:val="en-US"/>
    </w:rPr>
  </w:style>
  <w:style w:type="paragraph" w:customStyle="1" w:styleId="Els-footnote">
    <w:name w:val="Els-footnote"/>
    <w:rsid w:val="00995E0C"/>
    <w:pPr>
      <w:keepLines/>
      <w:widowControl w:val="0"/>
      <w:spacing w:after="0" w:line="200" w:lineRule="exact"/>
      <w:ind w:firstLine="245"/>
      <w:jc w:val="both"/>
    </w:pPr>
    <w:rPr>
      <w:rFonts w:ascii="Times New Roman" w:eastAsia="SimSun" w:hAnsi="Times New Roman" w:cs="Times New Roman"/>
      <w:sz w:val="16"/>
      <w:szCs w:val="20"/>
      <w:lang w:val="en-US"/>
    </w:rPr>
  </w:style>
  <w:style w:type="paragraph" w:customStyle="1" w:styleId="Els-Title">
    <w:name w:val="Els-Title"/>
    <w:next w:val="Els-Author"/>
    <w:autoRedefine/>
    <w:rsid w:val="00513D4A"/>
    <w:pPr>
      <w:suppressAutoHyphens/>
      <w:spacing w:after="120" w:line="276" w:lineRule="auto"/>
      <w:jc w:val="center"/>
    </w:pPr>
    <w:rPr>
      <w:rFonts w:ascii="Times New Roman" w:eastAsia="SimSun" w:hAnsi="Times New Roman" w:cs="Times New Roman"/>
      <w:sz w:val="34"/>
      <w:szCs w:val="20"/>
      <w:lang w:val="en-GB"/>
    </w:rPr>
  </w:style>
  <w:style w:type="paragraph" w:customStyle="1" w:styleId="DocHead">
    <w:name w:val="DocHead"/>
    <w:rsid w:val="00995E0C"/>
    <w:pPr>
      <w:spacing w:before="240" w:after="240" w:line="240" w:lineRule="auto"/>
      <w:jc w:val="center"/>
    </w:pPr>
    <w:rPr>
      <w:rFonts w:ascii="Times New Roman" w:eastAsia="SimSun" w:hAnsi="Times New Roman" w:cs="Times New Roman"/>
      <w:sz w:val="24"/>
      <w:szCs w:val="20"/>
      <w:lang w:val="en-US"/>
    </w:rPr>
  </w:style>
  <w:style w:type="paragraph" w:styleId="Listenabsatz">
    <w:name w:val="List Paragraph"/>
    <w:basedOn w:val="Standard"/>
    <w:uiPriority w:val="34"/>
    <w:rsid w:val="002C17AE"/>
    <w:pPr>
      <w:ind w:left="720"/>
      <w:contextualSpacing/>
    </w:pPr>
  </w:style>
  <w:style w:type="character" w:customStyle="1" w:styleId="berschrift2Zchn">
    <w:name w:val="Überschrift 2 Zchn"/>
    <w:basedOn w:val="Absatz-Standardschriftart"/>
    <w:link w:val="berschrift2"/>
    <w:uiPriority w:val="9"/>
    <w:rsid w:val="002C17AE"/>
    <w:rPr>
      <w:rFonts w:asciiTheme="majorHAnsi" w:eastAsiaTheme="majorEastAsia" w:hAnsiTheme="majorHAnsi" w:cstheme="majorBidi"/>
      <w:color w:val="2E74B5" w:themeColor="accent1" w:themeShade="BF"/>
      <w:sz w:val="26"/>
      <w:szCs w:val="26"/>
    </w:rPr>
  </w:style>
  <w:style w:type="character" w:customStyle="1" w:styleId="berschrift1Zchn">
    <w:name w:val="Überschrift 1 Zchn"/>
    <w:basedOn w:val="Absatz-Standardschriftart"/>
    <w:link w:val="berschrift1"/>
    <w:uiPriority w:val="9"/>
    <w:rsid w:val="002C17AE"/>
    <w:rPr>
      <w:rFonts w:asciiTheme="majorHAnsi" w:eastAsiaTheme="majorEastAsia" w:hAnsiTheme="majorHAnsi" w:cstheme="majorBidi"/>
      <w:color w:val="2E74B5" w:themeColor="accent1" w:themeShade="BF"/>
      <w:sz w:val="32"/>
      <w:szCs w:val="32"/>
    </w:rPr>
  </w:style>
  <w:style w:type="paragraph" w:customStyle="1" w:styleId="CPSLberschrift1">
    <w:name w:val="CPSL Überschrift 1"/>
    <w:basedOn w:val="Standard"/>
    <w:link w:val="CPSLberschrift1Zchn"/>
    <w:qFormat/>
    <w:rsid w:val="003C724F"/>
    <w:pPr>
      <w:numPr>
        <w:numId w:val="2"/>
      </w:numPr>
      <w:spacing w:before="480"/>
      <w:ind w:left="284"/>
    </w:pPr>
    <w:rPr>
      <w:b/>
    </w:rPr>
  </w:style>
  <w:style w:type="paragraph" w:customStyle="1" w:styleId="CPSLberschrift11">
    <w:name w:val="CPSL Überschrift 1.1"/>
    <w:basedOn w:val="CPSLberschrift1"/>
    <w:link w:val="CPSLberschrift11Zchn"/>
    <w:qFormat/>
    <w:rsid w:val="00787D7F"/>
    <w:pPr>
      <w:numPr>
        <w:ilvl w:val="1"/>
      </w:numPr>
      <w:spacing w:before="240"/>
    </w:pPr>
  </w:style>
  <w:style w:type="character" w:customStyle="1" w:styleId="CPSLberschrift1Zchn">
    <w:name w:val="CPSL Überschrift 1 Zchn"/>
    <w:basedOn w:val="Absatz-Standardschriftart"/>
    <w:link w:val="CPSLberschrift1"/>
    <w:rsid w:val="00DE1507"/>
    <w:rPr>
      <w:rFonts w:ascii="Times New Roman" w:hAnsi="Times New Roman" w:cs="Times New Roman"/>
      <w:b/>
      <w:lang w:val="en-GB"/>
    </w:rPr>
  </w:style>
  <w:style w:type="paragraph" w:customStyle="1" w:styleId="CPSLberschrift111">
    <w:name w:val="CPSL Überschrift 1.1.1"/>
    <w:basedOn w:val="CPSLberschrift11"/>
    <w:link w:val="CPSLberschrift111Zchn"/>
    <w:qFormat/>
    <w:rsid w:val="00E8147E"/>
    <w:pPr>
      <w:numPr>
        <w:ilvl w:val="2"/>
      </w:numPr>
    </w:pPr>
    <w:rPr>
      <w:b w:val="0"/>
    </w:rPr>
  </w:style>
  <w:style w:type="character" w:customStyle="1" w:styleId="CPSLberschrift11Zchn">
    <w:name w:val="CPSL Überschrift 1.1 Zchn"/>
    <w:basedOn w:val="CPSLberschrift1Zchn"/>
    <w:link w:val="CPSLberschrift11"/>
    <w:rsid w:val="00787D7F"/>
    <w:rPr>
      <w:rFonts w:ascii="Times New Roman" w:hAnsi="Times New Roman" w:cs="Times New Roman"/>
      <w:b/>
      <w:lang w:val="en-GB"/>
    </w:rPr>
  </w:style>
  <w:style w:type="character" w:customStyle="1" w:styleId="CPSLberschrift111Zchn">
    <w:name w:val="CPSL Überschrift 1.1.1 Zchn"/>
    <w:basedOn w:val="CPSLberschrift11Zchn"/>
    <w:link w:val="CPSLberschrift111"/>
    <w:rsid w:val="00E8147E"/>
    <w:rPr>
      <w:rFonts w:ascii="Times New Roman" w:hAnsi="Times New Roman" w:cs="Times New Roman"/>
      <w:b w:val="0"/>
      <w:lang w:val="en-GB"/>
    </w:rPr>
  </w:style>
  <w:style w:type="table" w:styleId="Tabellenraster">
    <w:name w:val="Table Grid"/>
    <w:basedOn w:val="NormaleTabelle"/>
    <w:uiPriority w:val="39"/>
    <w:rsid w:val="000974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513D4A"/>
    <w:pPr>
      <w:spacing w:after="200" w:line="240" w:lineRule="auto"/>
      <w:jc w:val="center"/>
    </w:pPr>
    <w:rPr>
      <w:iCs/>
      <w:color w:val="000000" w:themeColor="text1"/>
      <w:sz w:val="20"/>
      <w:szCs w:val="18"/>
    </w:rPr>
  </w:style>
  <w:style w:type="paragraph" w:customStyle="1" w:styleId="Els-1storder-head">
    <w:name w:val="Els-1storder-head"/>
    <w:next w:val="Els-body-text"/>
    <w:rsid w:val="00C344DE"/>
    <w:pPr>
      <w:keepNext/>
      <w:numPr>
        <w:numId w:val="11"/>
      </w:numPr>
      <w:suppressAutoHyphens/>
      <w:spacing w:before="240" w:after="240" w:line="240" w:lineRule="exact"/>
    </w:pPr>
    <w:rPr>
      <w:rFonts w:ascii="Times New Roman" w:eastAsia="SimSun" w:hAnsi="Times New Roman" w:cs="Times New Roman"/>
      <w:b/>
      <w:sz w:val="20"/>
      <w:szCs w:val="20"/>
      <w:lang w:val="en-US"/>
    </w:rPr>
  </w:style>
  <w:style w:type="paragraph" w:customStyle="1" w:styleId="Els-2ndorder-head">
    <w:name w:val="Els-2ndorder-head"/>
    <w:next w:val="Els-body-text"/>
    <w:rsid w:val="00C344DE"/>
    <w:pPr>
      <w:keepNext/>
      <w:numPr>
        <w:ilvl w:val="1"/>
        <w:numId w:val="11"/>
      </w:numPr>
      <w:suppressAutoHyphens/>
      <w:spacing w:before="240" w:after="240" w:line="240" w:lineRule="exact"/>
    </w:pPr>
    <w:rPr>
      <w:rFonts w:ascii="Times New Roman" w:eastAsia="SimSun" w:hAnsi="Times New Roman" w:cs="Times New Roman"/>
      <w:i/>
      <w:sz w:val="20"/>
      <w:szCs w:val="20"/>
      <w:lang w:val="en-US"/>
    </w:rPr>
  </w:style>
  <w:style w:type="paragraph" w:customStyle="1" w:styleId="Els-3rdorder-head">
    <w:name w:val="Els-3rdorder-head"/>
    <w:next w:val="Els-body-text"/>
    <w:rsid w:val="00C344DE"/>
    <w:pPr>
      <w:keepNext/>
      <w:numPr>
        <w:ilvl w:val="2"/>
        <w:numId w:val="11"/>
      </w:numPr>
      <w:suppressAutoHyphens/>
      <w:spacing w:before="240" w:after="0" w:line="240" w:lineRule="exact"/>
    </w:pPr>
    <w:rPr>
      <w:rFonts w:ascii="Times New Roman" w:eastAsia="SimSun" w:hAnsi="Times New Roman" w:cs="Times New Roman"/>
      <w:i/>
      <w:sz w:val="20"/>
      <w:szCs w:val="20"/>
      <w:lang w:val="en-US"/>
    </w:rPr>
  </w:style>
  <w:style w:type="paragraph" w:customStyle="1" w:styleId="Els-4thorder-head">
    <w:name w:val="Els-4thorder-head"/>
    <w:next w:val="Els-body-text"/>
    <w:rsid w:val="00C344DE"/>
    <w:pPr>
      <w:keepNext/>
      <w:numPr>
        <w:ilvl w:val="3"/>
        <w:numId w:val="11"/>
      </w:numPr>
      <w:suppressAutoHyphens/>
      <w:spacing w:before="240" w:after="0" w:line="240" w:lineRule="exact"/>
    </w:pPr>
    <w:rPr>
      <w:rFonts w:ascii="Times New Roman" w:eastAsia="SimSun" w:hAnsi="Times New Roman" w:cs="Times New Roman"/>
      <w:i/>
      <w:sz w:val="20"/>
      <w:szCs w:val="20"/>
      <w:lang w:val="en-US"/>
    </w:rPr>
  </w:style>
  <w:style w:type="paragraph" w:customStyle="1" w:styleId="Els-body-text">
    <w:name w:val="Els-body-text"/>
    <w:link w:val="Els-body-textZchn"/>
    <w:rsid w:val="00C344DE"/>
    <w:pPr>
      <w:spacing w:after="0" w:line="240" w:lineRule="exact"/>
      <w:ind w:firstLine="238"/>
      <w:jc w:val="both"/>
    </w:pPr>
    <w:rPr>
      <w:rFonts w:ascii="Times New Roman" w:eastAsia="SimSun" w:hAnsi="Times New Roman" w:cs="Times New Roman"/>
      <w:sz w:val="20"/>
      <w:szCs w:val="20"/>
      <w:lang w:val="en-US"/>
    </w:rPr>
  </w:style>
  <w:style w:type="character" w:styleId="Hyperlink">
    <w:name w:val="Hyperlink"/>
    <w:semiHidden/>
    <w:rsid w:val="00C344DE"/>
    <w:rPr>
      <w:color w:val="auto"/>
      <w:sz w:val="16"/>
      <w:u w:val="none"/>
    </w:rPr>
  </w:style>
  <w:style w:type="paragraph" w:styleId="StandardWeb">
    <w:name w:val="Normal (Web)"/>
    <w:basedOn w:val="Standard"/>
    <w:uiPriority w:val="99"/>
    <w:semiHidden/>
    <w:unhideWhenUsed/>
    <w:rsid w:val="0053714C"/>
    <w:pPr>
      <w:spacing w:before="100" w:beforeAutospacing="1" w:after="100" w:afterAutospacing="1" w:line="240" w:lineRule="auto"/>
    </w:pPr>
    <w:rPr>
      <w:rFonts w:eastAsia="Times New Roman"/>
      <w:sz w:val="24"/>
      <w:szCs w:val="24"/>
      <w:lang w:eastAsia="de-DE"/>
    </w:rPr>
  </w:style>
  <w:style w:type="paragraph" w:customStyle="1" w:styleId="els-body-text0">
    <w:name w:val="els-body-text"/>
    <w:basedOn w:val="Standard"/>
    <w:rsid w:val="0053714C"/>
    <w:pPr>
      <w:spacing w:before="100" w:beforeAutospacing="1" w:after="100" w:afterAutospacing="1" w:line="240" w:lineRule="auto"/>
    </w:pPr>
    <w:rPr>
      <w:rFonts w:eastAsia="Times New Roman"/>
      <w:sz w:val="24"/>
      <w:szCs w:val="24"/>
      <w:lang w:eastAsia="de-DE"/>
    </w:rPr>
  </w:style>
  <w:style w:type="character" w:styleId="Kommentarzeichen">
    <w:name w:val="annotation reference"/>
    <w:basedOn w:val="Absatz-Standardschriftart"/>
    <w:uiPriority w:val="99"/>
    <w:semiHidden/>
    <w:unhideWhenUsed/>
    <w:rsid w:val="000A3AB8"/>
    <w:rPr>
      <w:sz w:val="16"/>
      <w:szCs w:val="16"/>
    </w:rPr>
  </w:style>
  <w:style w:type="paragraph" w:styleId="Kommentartext">
    <w:name w:val="annotation text"/>
    <w:basedOn w:val="Standard"/>
    <w:link w:val="KommentartextZchn"/>
    <w:uiPriority w:val="99"/>
    <w:semiHidden/>
    <w:unhideWhenUsed/>
    <w:rsid w:val="000A3AB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0A3AB8"/>
    <w:rPr>
      <w:sz w:val="20"/>
      <w:szCs w:val="20"/>
    </w:rPr>
  </w:style>
  <w:style w:type="paragraph" w:styleId="Kommentarthema">
    <w:name w:val="annotation subject"/>
    <w:basedOn w:val="Kommentartext"/>
    <w:next w:val="Kommentartext"/>
    <w:link w:val="KommentarthemaZchn"/>
    <w:uiPriority w:val="99"/>
    <w:semiHidden/>
    <w:unhideWhenUsed/>
    <w:rsid w:val="000A3AB8"/>
    <w:rPr>
      <w:b/>
      <w:bCs/>
    </w:rPr>
  </w:style>
  <w:style w:type="character" w:customStyle="1" w:styleId="KommentarthemaZchn">
    <w:name w:val="Kommentarthema Zchn"/>
    <w:basedOn w:val="KommentartextZchn"/>
    <w:link w:val="Kommentarthema"/>
    <w:uiPriority w:val="99"/>
    <w:semiHidden/>
    <w:rsid w:val="000A3AB8"/>
    <w:rPr>
      <w:b/>
      <w:bCs/>
      <w:sz w:val="20"/>
      <w:szCs w:val="20"/>
    </w:rPr>
  </w:style>
  <w:style w:type="paragraph" w:styleId="Sprechblasentext">
    <w:name w:val="Balloon Text"/>
    <w:basedOn w:val="Standard"/>
    <w:link w:val="SprechblasentextZchn"/>
    <w:uiPriority w:val="99"/>
    <w:semiHidden/>
    <w:unhideWhenUsed/>
    <w:rsid w:val="000A3AB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A3AB8"/>
    <w:rPr>
      <w:rFonts w:ascii="Segoe UI" w:hAnsi="Segoe UI" w:cs="Segoe UI"/>
      <w:sz w:val="18"/>
      <w:szCs w:val="18"/>
    </w:rPr>
  </w:style>
  <w:style w:type="paragraph" w:customStyle="1" w:styleId="Els-equation">
    <w:name w:val="Els-equation"/>
    <w:next w:val="Standard"/>
    <w:rsid w:val="0066553A"/>
    <w:pPr>
      <w:widowControl w:val="0"/>
      <w:tabs>
        <w:tab w:val="right" w:pos="4320"/>
        <w:tab w:val="right" w:pos="9120"/>
      </w:tabs>
      <w:spacing w:before="240" w:after="240" w:line="240" w:lineRule="auto"/>
      <w:ind w:left="482"/>
    </w:pPr>
    <w:rPr>
      <w:rFonts w:ascii="Times New Roman" w:eastAsia="SimSun" w:hAnsi="Times New Roman" w:cs="Times New Roman"/>
      <w:i/>
      <w:noProof/>
      <w:sz w:val="20"/>
      <w:szCs w:val="20"/>
      <w:lang w:val="en-US"/>
    </w:rPr>
  </w:style>
  <w:style w:type="paragraph" w:styleId="Kopfzeile">
    <w:name w:val="header"/>
    <w:basedOn w:val="Standard"/>
    <w:link w:val="KopfzeileZchn"/>
    <w:uiPriority w:val="99"/>
    <w:unhideWhenUsed/>
    <w:rsid w:val="007E0AB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E0AB5"/>
    <w:rPr>
      <w:rFonts w:ascii="Times New Roman" w:hAnsi="Times New Roman" w:cs="Times New Roman"/>
      <w:lang w:val="en-GB"/>
    </w:rPr>
  </w:style>
  <w:style w:type="character" w:customStyle="1" w:styleId="Els-body-textZchn">
    <w:name w:val="Els-body-text Zchn"/>
    <w:basedOn w:val="Absatz-Standardschriftart"/>
    <w:link w:val="Els-body-text"/>
    <w:rsid w:val="00EF6DA8"/>
    <w:rPr>
      <w:rFonts w:ascii="Times New Roman" w:eastAsia="SimSun" w:hAnsi="Times New Roman" w:cs="Times New Roman"/>
      <w:sz w:val="20"/>
      <w:szCs w:val="20"/>
      <w:lang w:val="en-US"/>
    </w:rPr>
  </w:style>
  <w:style w:type="paragraph" w:styleId="Fuzeile">
    <w:name w:val="footer"/>
    <w:basedOn w:val="Standard"/>
    <w:link w:val="FuzeileZchn"/>
    <w:uiPriority w:val="99"/>
    <w:unhideWhenUsed/>
    <w:rsid w:val="006F10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1084"/>
    <w:rPr>
      <w:rFonts w:ascii="Times New Roman" w:hAnsi="Times New Roman" w:cs="Times New Roman"/>
      <w:lang w:val="en-GB"/>
    </w:rPr>
  </w:style>
  <w:style w:type="character" w:styleId="Platzhaltertext">
    <w:name w:val="Placeholder Text"/>
    <w:basedOn w:val="Absatz-Standardschriftart"/>
    <w:uiPriority w:val="99"/>
    <w:semiHidden/>
    <w:rsid w:val="00B46D93"/>
    <w:rPr>
      <w:color w:val="808080"/>
    </w:rPr>
  </w:style>
  <w:style w:type="paragraph" w:customStyle="1" w:styleId="CitaviBibliographyEntry">
    <w:name w:val="Citavi Bibliography Entry"/>
    <w:basedOn w:val="Standard"/>
    <w:link w:val="CitaviBibliographyEntryZchn"/>
    <w:uiPriority w:val="99"/>
    <w:rsid w:val="00B46D93"/>
    <w:pPr>
      <w:tabs>
        <w:tab w:val="left" w:pos="340"/>
      </w:tabs>
      <w:spacing w:after="0"/>
      <w:ind w:left="340" w:hanging="340"/>
      <w:jc w:val="left"/>
    </w:pPr>
  </w:style>
  <w:style w:type="character" w:customStyle="1" w:styleId="CitaviBibliographyEntryZchn">
    <w:name w:val="Citavi Bibliography Entry Zchn"/>
    <w:basedOn w:val="Absatz-Standardschriftart"/>
    <w:link w:val="CitaviBibliographyEntry"/>
    <w:uiPriority w:val="99"/>
    <w:rsid w:val="00B46D93"/>
    <w:rPr>
      <w:rFonts w:ascii="Times New Roman" w:hAnsi="Times New Roman" w:cs="Times New Roman"/>
      <w:lang w:val="en-GB"/>
    </w:rPr>
  </w:style>
  <w:style w:type="paragraph" w:customStyle="1" w:styleId="CitaviBibliographyHeading">
    <w:name w:val="Citavi Bibliography Heading"/>
    <w:basedOn w:val="berschrift1"/>
    <w:link w:val="CitaviBibliographyHeadingZchn"/>
    <w:uiPriority w:val="99"/>
    <w:rsid w:val="00B46D93"/>
    <w:pPr>
      <w:jc w:val="left"/>
    </w:pPr>
  </w:style>
  <w:style w:type="character" w:customStyle="1" w:styleId="CitaviBibliographyHeadingZchn">
    <w:name w:val="Citavi Bibliography Heading Zchn"/>
    <w:basedOn w:val="Absatz-Standardschriftart"/>
    <w:link w:val="CitaviBibliographyHeading"/>
    <w:uiPriority w:val="99"/>
    <w:rsid w:val="00B46D93"/>
    <w:rPr>
      <w:rFonts w:asciiTheme="majorHAnsi" w:eastAsiaTheme="majorEastAsia" w:hAnsiTheme="majorHAnsi" w:cstheme="majorBidi"/>
      <w:color w:val="2E74B5" w:themeColor="accent1" w:themeShade="BF"/>
      <w:sz w:val="32"/>
      <w:szCs w:val="32"/>
      <w:lang w:val="en-GB"/>
    </w:rPr>
  </w:style>
  <w:style w:type="paragraph" w:customStyle="1" w:styleId="CitaviChapterBibliographyHeading">
    <w:name w:val="Citavi Chapter Bibliography Heading"/>
    <w:basedOn w:val="berschrift2"/>
    <w:link w:val="CitaviChapterBibliographyHeadingZchn"/>
    <w:uiPriority w:val="99"/>
    <w:rsid w:val="00B46D93"/>
    <w:pPr>
      <w:jc w:val="left"/>
    </w:pPr>
  </w:style>
  <w:style w:type="character" w:customStyle="1" w:styleId="CitaviChapterBibliographyHeadingZchn">
    <w:name w:val="Citavi Chapter Bibliography Heading Zchn"/>
    <w:basedOn w:val="Absatz-Standardschriftart"/>
    <w:link w:val="CitaviChapterBibliographyHeading"/>
    <w:uiPriority w:val="99"/>
    <w:rsid w:val="00B46D93"/>
    <w:rPr>
      <w:rFonts w:asciiTheme="majorHAnsi" w:eastAsiaTheme="majorEastAsia" w:hAnsiTheme="majorHAnsi" w:cstheme="majorBidi"/>
      <w:color w:val="2E74B5" w:themeColor="accent1" w:themeShade="BF"/>
      <w:sz w:val="26"/>
      <w:szCs w:val="26"/>
      <w:lang w:val="en-GB"/>
    </w:rPr>
  </w:style>
  <w:style w:type="paragraph" w:customStyle="1" w:styleId="CitaviBibliographySubheading1">
    <w:name w:val="Citavi Bibliography Subheading 1"/>
    <w:basedOn w:val="berschrift2"/>
    <w:link w:val="CitaviBibliographySubheading1Zchn"/>
    <w:uiPriority w:val="99"/>
    <w:rsid w:val="00B46D93"/>
    <w:pPr>
      <w:outlineLvl w:val="9"/>
    </w:pPr>
  </w:style>
  <w:style w:type="character" w:customStyle="1" w:styleId="CitaviBibliographySubheading1Zchn">
    <w:name w:val="Citavi Bibliography Subheading 1 Zchn"/>
    <w:basedOn w:val="Absatz-Standardschriftart"/>
    <w:link w:val="CitaviBibliographySubheading1"/>
    <w:uiPriority w:val="99"/>
    <w:rsid w:val="00B46D93"/>
    <w:rPr>
      <w:rFonts w:asciiTheme="majorHAnsi" w:eastAsiaTheme="majorEastAsia" w:hAnsiTheme="majorHAnsi" w:cstheme="majorBidi"/>
      <w:color w:val="2E74B5" w:themeColor="accent1" w:themeShade="BF"/>
      <w:sz w:val="26"/>
      <w:szCs w:val="26"/>
      <w:lang w:val="en-GB"/>
    </w:rPr>
  </w:style>
  <w:style w:type="paragraph" w:customStyle="1" w:styleId="CitaviBibliographySubheading2">
    <w:name w:val="Citavi Bibliography Subheading 2"/>
    <w:basedOn w:val="berschrift3"/>
    <w:link w:val="CitaviBibliographySubheading2Zchn"/>
    <w:uiPriority w:val="99"/>
    <w:rsid w:val="00B46D93"/>
    <w:pPr>
      <w:outlineLvl w:val="9"/>
    </w:pPr>
  </w:style>
  <w:style w:type="character" w:customStyle="1" w:styleId="CitaviBibliographySubheading2Zchn">
    <w:name w:val="Citavi Bibliography Subheading 2 Zchn"/>
    <w:basedOn w:val="Absatz-Standardschriftart"/>
    <w:link w:val="CitaviBibliographySubheading2"/>
    <w:uiPriority w:val="99"/>
    <w:rsid w:val="00B46D93"/>
    <w:rPr>
      <w:rFonts w:asciiTheme="majorHAnsi" w:eastAsiaTheme="majorEastAsia" w:hAnsiTheme="majorHAnsi" w:cstheme="majorBidi"/>
      <w:color w:val="1F4D78" w:themeColor="accent1" w:themeShade="7F"/>
      <w:sz w:val="24"/>
      <w:szCs w:val="24"/>
      <w:lang w:val="en-GB"/>
    </w:rPr>
  </w:style>
  <w:style w:type="character" w:customStyle="1" w:styleId="berschrift3Zchn">
    <w:name w:val="Überschrift 3 Zchn"/>
    <w:basedOn w:val="Absatz-Standardschriftart"/>
    <w:link w:val="berschrift3"/>
    <w:uiPriority w:val="9"/>
    <w:semiHidden/>
    <w:rsid w:val="00B46D93"/>
    <w:rPr>
      <w:rFonts w:asciiTheme="majorHAnsi" w:eastAsiaTheme="majorEastAsia" w:hAnsiTheme="majorHAnsi" w:cstheme="majorBidi"/>
      <w:color w:val="1F4D78" w:themeColor="accent1" w:themeShade="7F"/>
      <w:sz w:val="24"/>
      <w:szCs w:val="24"/>
      <w:lang w:val="en-GB"/>
    </w:rPr>
  </w:style>
  <w:style w:type="paragraph" w:customStyle="1" w:styleId="CitaviBibliographySubheading3">
    <w:name w:val="Citavi Bibliography Subheading 3"/>
    <w:basedOn w:val="berschrift4"/>
    <w:link w:val="CitaviBibliographySubheading3Zchn"/>
    <w:uiPriority w:val="99"/>
    <w:rsid w:val="00B46D93"/>
    <w:pPr>
      <w:outlineLvl w:val="9"/>
    </w:pPr>
  </w:style>
  <w:style w:type="character" w:customStyle="1" w:styleId="CitaviBibliographySubheading3Zchn">
    <w:name w:val="Citavi Bibliography Subheading 3 Zchn"/>
    <w:basedOn w:val="Absatz-Standardschriftart"/>
    <w:link w:val="CitaviBibliographySubheading3"/>
    <w:uiPriority w:val="99"/>
    <w:rsid w:val="00B46D93"/>
    <w:rPr>
      <w:rFonts w:asciiTheme="majorHAnsi" w:eastAsiaTheme="majorEastAsia" w:hAnsiTheme="majorHAnsi" w:cstheme="majorBidi"/>
      <w:i/>
      <w:iCs/>
      <w:color w:val="2E74B5" w:themeColor="accent1" w:themeShade="BF"/>
      <w:lang w:val="en-GB"/>
    </w:rPr>
  </w:style>
  <w:style w:type="character" w:customStyle="1" w:styleId="berschrift4Zchn">
    <w:name w:val="Überschrift 4 Zchn"/>
    <w:basedOn w:val="Absatz-Standardschriftart"/>
    <w:link w:val="berschrift4"/>
    <w:uiPriority w:val="9"/>
    <w:semiHidden/>
    <w:rsid w:val="00B46D93"/>
    <w:rPr>
      <w:rFonts w:asciiTheme="majorHAnsi" w:eastAsiaTheme="majorEastAsia" w:hAnsiTheme="majorHAnsi" w:cstheme="majorBidi"/>
      <w:i/>
      <w:iCs/>
      <w:color w:val="2E74B5" w:themeColor="accent1" w:themeShade="BF"/>
      <w:lang w:val="en-GB"/>
    </w:rPr>
  </w:style>
  <w:style w:type="paragraph" w:customStyle="1" w:styleId="CitaviBibliographySubheading4">
    <w:name w:val="Citavi Bibliography Subheading 4"/>
    <w:basedOn w:val="berschrift5"/>
    <w:link w:val="CitaviBibliographySubheading4Zchn"/>
    <w:uiPriority w:val="99"/>
    <w:rsid w:val="00B46D93"/>
    <w:pPr>
      <w:outlineLvl w:val="9"/>
    </w:pPr>
  </w:style>
  <w:style w:type="character" w:customStyle="1" w:styleId="CitaviBibliographySubheading4Zchn">
    <w:name w:val="Citavi Bibliography Subheading 4 Zchn"/>
    <w:basedOn w:val="Absatz-Standardschriftart"/>
    <w:link w:val="CitaviBibliographySubheading4"/>
    <w:uiPriority w:val="99"/>
    <w:rsid w:val="00B46D93"/>
    <w:rPr>
      <w:rFonts w:asciiTheme="majorHAnsi" w:eastAsiaTheme="majorEastAsia" w:hAnsiTheme="majorHAnsi" w:cstheme="majorBidi"/>
      <w:color w:val="2E74B5" w:themeColor="accent1" w:themeShade="BF"/>
      <w:lang w:val="en-GB"/>
    </w:rPr>
  </w:style>
  <w:style w:type="character" w:customStyle="1" w:styleId="berschrift5Zchn">
    <w:name w:val="Überschrift 5 Zchn"/>
    <w:basedOn w:val="Absatz-Standardschriftart"/>
    <w:link w:val="berschrift5"/>
    <w:uiPriority w:val="9"/>
    <w:semiHidden/>
    <w:rsid w:val="00B46D93"/>
    <w:rPr>
      <w:rFonts w:asciiTheme="majorHAnsi" w:eastAsiaTheme="majorEastAsia" w:hAnsiTheme="majorHAnsi" w:cstheme="majorBidi"/>
      <w:color w:val="2E74B5" w:themeColor="accent1" w:themeShade="BF"/>
      <w:lang w:val="en-GB"/>
    </w:rPr>
  </w:style>
  <w:style w:type="paragraph" w:customStyle="1" w:styleId="CitaviBibliographySubheading5">
    <w:name w:val="Citavi Bibliography Subheading 5"/>
    <w:basedOn w:val="berschrift6"/>
    <w:link w:val="CitaviBibliographySubheading5Zchn"/>
    <w:uiPriority w:val="99"/>
    <w:rsid w:val="00B46D93"/>
    <w:pPr>
      <w:outlineLvl w:val="9"/>
    </w:pPr>
  </w:style>
  <w:style w:type="character" w:customStyle="1" w:styleId="CitaviBibliographySubheading5Zchn">
    <w:name w:val="Citavi Bibliography Subheading 5 Zchn"/>
    <w:basedOn w:val="Absatz-Standardschriftart"/>
    <w:link w:val="CitaviBibliographySubheading5"/>
    <w:uiPriority w:val="99"/>
    <w:rsid w:val="00B46D93"/>
    <w:rPr>
      <w:rFonts w:asciiTheme="majorHAnsi" w:eastAsiaTheme="majorEastAsia" w:hAnsiTheme="majorHAnsi" w:cstheme="majorBidi"/>
      <w:color w:val="1F4D78" w:themeColor="accent1" w:themeShade="7F"/>
      <w:lang w:val="en-GB"/>
    </w:rPr>
  </w:style>
  <w:style w:type="character" w:customStyle="1" w:styleId="berschrift6Zchn">
    <w:name w:val="Überschrift 6 Zchn"/>
    <w:basedOn w:val="Absatz-Standardschriftart"/>
    <w:link w:val="berschrift6"/>
    <w:uiPriority w:val="9"/>
    <w:semiHidden/>
    <w:rsid w:val="00B46D93"/>
    <w:rPr>
      <w:rFonts w:asciiTheme="majorHAnsi" w:eastAsiaTheme="majorEastAsia" w:hAnsiTheme="majorHAnsi" w:cstheme="majorBidi"/>
      <w:color w:val="1F4D78" w:themeColor="accent1" w:themeShade="7F"/>
      <w:lang w:val="en-GB"/>
    </w:rPr>
  </w:style>
  <w:style w:type="paragraph" w:customStyle="1" w:styleId="CitaviBibliographySubheading6">
    <w:name w:val="Citavi Bibliography Subheading 6"/>
    <w:basedOn w:val="berschrift7"/>
    <w:link w:val="CitaviBibliographySubheading6Zchn"/>
    <w:uiPriority w:val="99"/>
    <w:rsid w:val="00B46D93"/>
    <w:pPr>
      <w:outlineLvl w:val="9"/>
    </w:pPr>
  </w:style>
  <w:style w:type="character" w:customStyle="1" w:styleId="CitaviBibliographySubheading6Zchn">
    <w:name w:val="Citavi Bibliography Subheading 6 Zchn"/>
    <w:basedOn w:val="Absatz-Standardschriftart"/>
    <w:link w:val="CitaviBibliographySubheading6"/>
    <w:uiPriority w:val="99"/>
    <w:rsid w:val="00B46D93"/>
    <w:rPr>
      <w:rFonts w:asciiTheme="majorHAnsi" w:eastAsiaTheme="majorEastAsia" w:hAnsiTheme="majorHAnsi" w:cstheme="majorBidi"/>
      <w:i/>
      <w:iCs/>
      <w:color w:val="1F4D78" w:themeColor="accent1" w:themeShade="7F"/>
      <w:lang w:val="en-GB"/>
    </w:rPr>
  </w:style>
  <w:style w:type="character" w:customStyle="1" w:styleId="berschrift7Zchn">
    <w:name w:val="Überschrift 7 Zchn"/>
    <w:basedOn w:val="Absatz-Standardschriftart"/>
    <w:link w:val="berschrift7"/>
    <w:uiPriority w:val="9"/>
    <w:semiHidden/>
    <w:rsid w:val="00B46D93"/>
    <w:rPr>
      <w:rFonts w:asciiTheme="majorHAnsi" w:eastAsiaTheme="majorEastAsia" w:hAnsiTheme="majorHAnsi" w:cstheme="majorBidi"/>
      <w:i/>
      <w:iCs/>
      <w:color w:val="1F4D78" w:themeColor="accent1" w:themeShade="7F"/>
      <w:lang w:val="en-GB"/>
    </w:rPr>
  </w:style>
  <w:style w:type="paragraph" w:customStyle="1" w:styleId="CitaviBibliographySubheading7">
    <w:name w:val="Citavi Bibliography Subheading 7"/>
    <w:basedOn w:val="berschrift8"/>
    <w:link w:val="CitaviBibliographySubheading7Zchn"/>
    <w:uiPriority w:val="99"/>
    <w:rsid w:val="00B46D93"/>
    <w:pPr>
      <w:outlineLvl w:val="9"/>
    </w:pPr>
  </w:style>
  <w:style w:type="character" w:customStyle="1" w:styleId="CitaviBibliographySubheading7Zchn">
    <w:name w:val="Citavi Bibliography Subheading 7 Zchn"/>
    <w:basedOn w:val="Absatz-Standardschriftart"/>
    <w:link w:val="CitaviBibliographySubheading7"/>
    <w:uiPriority w:val="99"/>
    <w:rsid w:val="00B46D93"/>
    <w:rPr>
      <w:rFonts w:asciiTheme="majorHAnsi" w:eastAsiaTheme="majorEastAsia" w:hAnsiTheme="majorHAnsi" w:cstheme="majorBidi"/>
      <w:color w:val="272727" w:themeColor="text1" w:themeTint="D8"/>
      <w:sz w:val="21"/>
      <w:szCs w:val="21"/>
      <w:lang w:val="en-GB"/>
    </w:rPr>
  </w:style>
  <w:style w:type="character" w:customStyle="1" w:styleId="berschrift8Zchn">
    <w:name w:val="Überschrift 8 Zchn"/>
    <w:basedOn w:val="Absatz-Standardschriftart"/>
    <w:link w:val="berschrift8"/>
    <w:uiPriority w:val="9"/>
    <w:semiHidden/>
    <w:rsid w:val="00B46D93"/>
    <w:rPr>
      <w:rFonts w:asciiTheme="majorHAnsi" w:eastAsiaTheme="majorEastAsia" w:hAnsiTheme="majorHAnsi" w:cstheme="majorBidi"/>
      <w:color w:val="272727" w:themeColor="text1" w:themeTint="D8"/>
      <w:sz w:val="21"/>
      <w:szCs w:val="21"/>
      <w:lang w:val="en-GB"/>
    </w:rPr>
  </w:style>
  <w:style w:type="paragraph" w:customStyle="1" w:styleId="CitaviBibliographySubheading8">
    <w:name w:val="Citavi Bibliography Subheading 8"/>
    <w:basedOn w:val="berschrift9"/>
    <w:link w:val="CitaviBibliographySubheading8Zchn"/>
    <w:uiPriority w:val="99"/>
    <w:rsid w:val="00B46D93"/>
    <w:pPr>
      <w:outlineLvl w:val="9"/>
    </w:pPr>
  </w:style>
  <w:style w:type="character" w:customStyle="1" w:styleId="CitaviBibliographySubheading8Zchn">
    <w:name w:val="Citavi Bibliography Subheading 8 Zchn"/>
    <w:basedOn w:val="Absatz-Standardschriftart"/>
    <w:link w:val="CitaviBibliographySubheading8"/>
    <w:uiPriority w:val="99"/>
    <w:rsid w:val="00B46D93"/>
    <w:rPr>
      <w:rFonts w:asciiTheme="majorHAnsi" w:eastAsiaTheme="majorEastAsia" w:hAnsiTheme="majorHAnsi" w:cstheme="majorBidi"/>
      <w:i/>
      <w:iCs/>
      <w:color w:val="272727" w:themeColor="text1" w:themeTint="D8"/>
      <w:sz w:val="21"/>
      <w:szCs w:val="21"/>
      <w:lang w:val="en-GB"/>
    </w:rPr>
  </w:style>
  <w:style w:type="character" w:customStyle="1" w:styleId="berschrift9Zchn">
    <w:name w:val="Überschrift 9 Zchn"/>
    <w:basedOn w:val="Absatz-Standardschriftart"/>
    <w:link w:val="berschrift9"/>
    <w:uiPriority w:val="9"/>
    <w:semiHidden/>
    <w:rsid w:val="00B46D93"/>
    <w:rPr>
      <w:rFonts w:asciiTheme="majorHAnsi" w:eastAsiaTheme="majorEastAsia" w:hAnsiTheme="majorHAnsi" w:cstheme="majorBidi"/>
      <w:i/>
      <w:iCs/>
      <w:color w:val="272727" w:themeColor="text1" w:themeTint="D8"/>
      <w:sz w:val="21"/>
      <w:szCs w:val="21"/>
      <w:lang w:val="en-GB"/>
    </w:rPr>
  </w:style>
  <w:style w:type="paragraph" w:styleId="berarbeitung">
    <w:name w:val="Revision"/>
    <w:hidden/>
    <w:uiPriority w:val="99"/>
    <w:semiHidden/>
    <w:rsid w:val="00BE367A"/>
    <w:pPr>
      <w:spacing w:after="0" w:line="240" w:lineRule="auto"/>
    </w:pPr>
    <w:rPr>
      <w:rFonts w:ascii="Times New Roman" w:hAnsi="Times New Roman" w:cs="Times New Roman"/>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0402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016/j.procir.2021.03.005"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sv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sv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svg"/><Relationship Id="rId22" Type="http://schemas.openxmlformats.org/officeDocument/2006/relationships/image" Target="media/image12.jpeg"/><Relationship Id="rId27"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A8644A1E-35DC-42E7-8DD1-13E667E3CC31}"/>
      </w:docPartPr>
      <w:docPartBody>
        <w:p w:rsidR="00A91A30" w:rsidRDefault="0055775A">
          <w:r w:rsidRPr="00F0569E">
            <w:rPr>
              <w:rStyle w:val="Platzhaltertext"/>
            </w:rPr>
            <w:t>Klicken oder tippen Sie hier, um Text einzugeben.</w:t>
          </w:r>
        </w:p>
      </w:docPartBody>
    </w:docPart>
    <w:docPart>
      <w:docPartPr>
        <w:name w:val="609E13C8441A47E7AB9B8793BE464C56"/>
        <w:category>
          <w:name w:val="Allgemein"/>
          <w:gallery w:val="placeholder"/>
        </w:category>
        <w:types>
          <w:type w:val="bbPlcHdr"/>
        </w:types>
        <w:behaviors>
          <w:behavior w:val="content"/>
        </w:behaviors>
        <w:guid w:val="{0F452FBE-D61A-4372-A58F-779B3C01F382}"/>
      </w:docPartPr>
      <w:docPartBody>
        <w:p w:rsidR="00A91A30" w:rsidRDefault="0055775A" w:rsidP="0055775A">
          <w:pPr>
            <w:pStyle w:val="609E13C8441A47E7AB9B8793BE464C56"/>
          </w:pPr>
          <w:r w:rsidRPr="00F0569E">
            <w:rPr>
              <w:rStyle w:val="Platzhaltertext"/>
            </w:rPr>
            <w:t>Klicken oder tippen Sie hier, um Text einzugeben.</w:t>
          </w:r>
        </w:p>
      </w:docPartBody>
    </w:docPart>
    <w:docPart>
      <w:docPartPr>
        <w:name w:val="DefaultPlaceholder_1081868574"/>
        <w:category>
          <w:name w:val="Allgemein"/>
          <w:gallery w:val="placeholder"/>
        </w:category>
        <w:types>
          <w:type w:val="bbPlcHdr"/>
        </w:types>
        <w:behaviors>
          <w:behavior w:val="content"/>
        </w:behaviors>
        <w:guid w:val="{A1B8BE2E-7E7A-4530-8ED9-009DB894FDF6}"/>
      </w:docPartPr>
      <w:docPartBody>
        <w:p w:rsidR="009359F1" w:rsidRDefault="009359F1">
          <w:r w:rsidRPr="005E7AFD">
            <w:rPr>
              <w:rStyle w:val="Platzhaltertext"/>
            </w:rPr>
            <w:t>Klicken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775A"/>
    <w:rsid w:val="00053A47"/>
    <w:rsid w:val="00080525"/>
    <w:rsid w:val="002D66B8"/>
    <w:rsid w:val="0055775A"/>
    <w:rsid w:val="006E4F14"/>
    <w:rsid w:val="00753589"/>
    <w:rsid w:val="009359F1"/>
    <w:rsid w:val="009459B2"/>
    <w:rsid w:val="009A09A9"/>
    <w:rsid w:val="00A91A30"/>
    <w:rsid w:val="00D568C9"/>
    <w:rsid w:val="00D6746C"/>
    <w:rsid w:val="00EC23B5"/>
    <w:rsid w:val="00F70DEC"/>
    <w:rsid w:val="00F8500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753589"/>
    <w:rPr>
      <w:color w:val="808080"/>
    </w:rPr>
  </w:style>
  <w:style w:type="paragraph" w:customStyle="1" w:styleId="609E13C8441A47E7AB9B8793BE464C56">
    <w:name w:val="609E13C8441A47E7AB9B8793BE464C56"/>
    <w:rsid w:val="005577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9D354-56E3-4694-ACA2-57309832B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44407</Words>
  <Characters>279765</Characters>
  <Application>Microsoft Office Word</Application>
  <DocSecurity>0</DocSecurity>
  <Lines>2331</Lines>
  <Paragraphs>647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Herberger</dc:creator>
  <cp:keywords/>
  <dc:description/>
  <cp:lastModifiedBy>usebd</cp:lastModifiedBy>
  <cp:revision>7</cp:revision>
  <cp:lastPrinted>2022-11-02T21:15:00Z</cp:lastPrinted>
  <dcterms:created xsi:type="dcterms:W3CDTF">2022-11-02T21:00:00Z</dcterms:created>
  <dcterms:modified xsi:type="dcterms:W3CDTF">2022-11-02T21:27:00Z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CPSL2023</vt:lpwstr>
  </property>
  <property fmtid="{D5CDD505-2E9C-101B-9397-08002B2CF9AE}" pid="3" name="CitaviDocumentProperty_0">
    <vt:lpwstr>1f1d1866-2feb-4610-a026-2d6986fa3b11</vt:lpwstr>
  </property>
  <property fmtid="{D5CDD505-2E9C-101B-9397-08002B2CF9AE}" pid="4" name="CitaviDocumentProperty_8">
    <vt:lpwstr>CloudProjectKey=q4f56uxqse07imarjzrgt7yap5tsjwhyejltg5srey; ProjectName=CPSL2023</vt:lpwstr>
  </property>
  <property fmtid="{D5CDD505-2E9C-101B-9397-08002B2CF9AE}" pid="5" name="CitaviDocumentProperty_1">
    <vt:lpwstr>6.14.0.0</vt:lpwstr>
  </property>
  <property fmtid="{D5CDD505-2E9C-101B-9397-08002B2CF9AE}" pid="6" name="CitaviDocumentProperty_6">
    <vt:lpwstr>False</vt:lpwstr>
  </property>
</Properties>
</file>