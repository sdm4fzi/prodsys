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6924A2" w14:textId="77777777" w:rsidR="007E0AB5" w:rsidRPr="00F7028B" w:rsidRDefault="007E0AB5" w:rsidP="007E0AB5"/>
    <w:p w14:paraId="3FAF2867" w14:textId="361D0C79" w:rsidR="007E0AB5" w:rsidRDefault="006A7681" w:rsidP="007E0AB5">
      <w:pPr>
        <w:pStyle w:val="DocHead"/>
        <w:spacing w:before="0" w:after="120" w:line="276" w:lineRule="auto"/>
        <w:ind w:left="-119" w:right="-136" w:firstLine="119"/>
        <w:rPr>
          <w:color w:val="000000"/>
          <w:szCs w:val="24"/>
          <w:lang w:val="en-GB"/>
        </w:rPr>
      </w:pPr>
      <w:r>
        <w:rPr>
          <w:color w:val="000000"/>
          <w:szCs w:val="24"/>
          <w:lang w:val="en-GB"/>
        </w:rPr>
        <w:t>4</w:t>
      </w:r>
      <w:r>
        <w:rPr>
          <w:color w:val="000000"/>
          <w:szCs w:val="24"/>
          <w:vertAlign w:val="superscript"/>
          <w:lang w:val="en-GB"/>
        </w:rPr>
        <w:t>th</w:t>
      </w:r>
      <w:r w:rsidR="007E0AB5" w:rsidRPr="00F7028B">
        <w:rPr>
          <w:color w:val="000000"/>
          <w:szCs w:val="24"/>
          <w:lang w:val="en-GB"/>
        </w:rPr>
        <w:t xml:space="preserve"> Conference on Production Systems and Logistics</w:t>
      </w:r>
    </w:p>
    <w:p w14:paraId="0B6489E9" w14:textId="00E1138F" w:rsidR="00A42457" w:rsidRPr="006F1084" w:rsidRDefault="00DF187D" w:rsidP="00A42457">
      <w:pPr>
        <w:pStyle w:val="DocHead"/>
        <w:spacing w:before="0" w:after="120" w:line="276" w:lineRule="auto"/>
        <w:ind w:left="-119" w:right="-136" w:firstLine="119"/>
        <w:rPr>
          <w:sz w:val="34"/>
          <w:szCs w:val="34"/>
          <w:lang w:val="en-GB"/>
        </w:rPr>
      </w:pPr>
      <w:r>
        <w:rPr>
          <w:color w:val="000000"/>
          <w:sz w:val="34"/>
          <w:szCs w:val="34"/>
          <w:lang w:val="en-GB"/>
        </w:rPr>
        <w:t>Extend</w:t>
      </w:r>
      <w:r w:rsidR="00D20762">
        <w:rPr>
          <w:color w:val="000000"/>
          <w:sz w:val="34"/>
          <w:szCs w:val="34"/>
          <w:lang w:val="en-GB"/>
        </w:rPr>
        <w:t>ed</w:t>
      </w:r>
      <w:r>
        <w:rPr>
          <w:color w:val="000000"/>
          <w:sz w:val="34"/>
          <w:szCs w:val="34"/>
          <w:lang w:val="en-GB"/>
        </w:rPr>
        <w:t xml:space="preserve"> </w:t>
      </w:r>
      <w:r w:rsidR="00A42457">
        <w:rPr>
          <w:color w:val="000000"/>
          <w:sz w:val="34"/>
          <w:szCs w:val="34"/>
          <w:lang w:val="en-GB"/>
        </w:rPr>
        <w:t xml:space="preserve">Production Planning </w:t>
      </w:r>
      <w:r w:rsidR="00BD26CE">
        <w:rPr>
          <w:color w:val="000000"/>
          <w:sz w:val="34"/>
          <w:szCs w:val="34"/>
          <w:lang w:val="en-GB"/>
        </w:rPr>
        <w:t>o</w:t>
      </w:r>
      <w:r w:rsidR="00A42457">
        <w:rPr>
          <w:color w:val="000000"/>
          <w:sz w:val="34"/>
          <w:szCs w:val="34"/>
          <w:lang w:val="en-GB"/>
        </w:rPr>
        <w:t xml:space="preserve">f Reconfigurable Production Systems </w:t>
      </w:r>
      <w:r w:rsidR="00BD26CE">
        <w:rPr>
          <w:color w:val="000000"/>
          <w:sz w:val="34"/>
          <w:szCs w:val="34"/>
          <w:lang w:val="en-GB"/>
        </w:rPr>
        <w:t>by Means of</w:t>
      </w:r>
      <w:r w:rsidR="00A42457">
        <w:rPr>
          <w:color w:val="000000"/>
          <w:sz w:val="34"/>
          <w:szCs w:val="34"/>
          <w:lang w:val="en-GB"/>
        </w:rPr>
        <w:t xml:space="preserve"> Simulation-</w:t>
      </w:r>
      <w:r w:rsidR="00BD26CE">
        <w:rPr>
          <w:color w:val="000000"/>
          <w:sz w:val="34"/>
          <w:szCs w:val="34"/>
          <w:lang w:val="en-GB"/>
        </w:rPr>
        <w:t>b</w:t>
      </w:r>
      <w:r w:rsidR="00A42457">
        <w:rPr>
          <w:color w:val="000000"/>
          <w:sz w:val="34"/>
          <w:szCs w:val="34"/>
          <w:lang w:val="en-GB"/>
        </w:rPr>
        <w:t>ased Optimization</w:t>
      </w:r>
    </w:p>
    <w:p w14:paraId="6E9031D0" w14:textId="77777777" w:rsidR="00A42457" w:rsidRPr="00357032" w:rsidRDefault="00A42457" w:rsidP="00A42457">
      <w:pPr>
        <w:pStyle w:val="Els-Author"/>
        <w:spacing w:after="0" w:line="276" w:lineRule="auto"/>
        <w:ind w:right="2"/>
        <w:rPr>
          <w:lang w:val="en-GB" w:eastAsia="zh-CN"/>
        </w:rPr>
      </w:pPr>
      <w:r>
        <w:rPr>
          <w:lang w:val="en-GB"/>
        </w:rPr>
        <w:t>Sebastian Behrendt</w:t>
      </w:r>
      <w:r w:rsidRPr="006F1084">
        <w:rPr>
          <w:vertAlign w:val="superscript"/>
          <w:lang w:val="en-GB"/>
        </w:rPr>
        <w:t>1</w:t>
      </w:r>
      <w:r>
        <w:rPr>
          <w:lang w:val="en-GB"/>
        </w:rPr>
        <w:t>, Marco Wurster</w:t>
      </w:r>
      <w:r w:rsidRPr="006F1084">
        <w:rPr>
          <w:vertAlign w:val="superscript"/>
          <w:lang w:val="en-GB"/>
        </w:rPr>
        <w:t>1</w:t>
      </w:r>
      <w:r>
        <w:rPr>
          <w:lang w:val="en-GB"/>
        </w:rPr>
        <w:t>, Marvin Carl May</w:t>
      </w:r>
      <w:r w:rsidRPr="006F1084">
        <w:rPr>
          <w:vertAlign w:val="superscript"/>
          <w:lang w:val="en-GB"/>
        </w:rPr>
        <w:t>1</w:t>
      </w:r>
      <w:r>
        <w:rPr>
          <w:lang w:val="en-GB"/>
        </w:rPr>
        <w:t>, Gisela Lanza</w:t>
      </w:r>
      <w:r w:rsidRPr="006F1084">
        <w:rPr>
          <w:vertAlign w:val="superscript"/>
          <w:lang w:val="en-GB"/>
        </w:rPr>
        <w:t>1</w:t>
      </w:r>
    </w:p>
    <w:p w14:paraId="5671FD32" w14:textId="77777777" w:rsidR="00A42457" w:rsidRPr="00F91A4F" w:rsidRDefault="00A42457" w:rsidP="00A42457">
      <w:pPr>
        <w:pStyle w:val="Els-Affiliation"/>
        <w:spacing w:line="276" w:lineRule="auto"/>
        <w:rPr>
          <w:lang w:val="en-GB"/>
        </w:rPr>
      </w:pPr>
      <w:r>
        <w:rPr>
          <w:vertAlign w:val="superscript"/>
          <w:lang w:val="en-GB"/>
        </w:rPr>
        <w:t>.</w:t>
      </w:r>
      <w:r w:rsidRPr="006F1084">
        <w:rPr>
          <w:vertAlign w:val="superscript"/>
          <w:lang w:val="en-GB"/>
        </w:rPr>
        <w:t>1</w:t>
      </w:r>
      <w:r>
        <w:rPr>
          <w:lang w:val="en-GB"/>
        </w:rPr>
        <w:t>wbk Institute of Production Science, Karlsruhe Institute of Technology, Karlsruhe, Germany</w:t>
      </w:r>
    </w:p>
    <w:p w14:paraId="11847769" w14:textId="77777777" w:rsidR="0082523C" w:rsidRPr="00F91A4F" w:rsidRDefault="0082523C" w:rsidP="008921E7"/>
    <w:p w14:paraId="21E5B2F1" w14:textId="77777777" w:rsidR="00995E0C" w:rsidRPr="00814A93" w:rsidRDefault="00807A18" w:rsidP="008921E7">
      <w:pPr>
        <w:rPr>
          <w:b/>
        </w:rPr>
      </w:pPr>
      <w:r w:rsidRPr="00814A93">
        <w:rPr>
          <w:b/>
        </w:rPr>
        <w:t>Abstract</w:t>
      </w:r>
    </w:p>
    <w:p w14:paraId="3A47D094" w14:textId="55B7FCCF" w:rsidR="00CF1C97" w:rsidRPr="00F91A4F" w:rsidRDefault="0034357B" w:rsidP="008921E7">
      <w:r>
        <w:t>Reconfigurable production systems</w:t>
      </w:r>
      <w:r w:rsidR="00DF187D">
        <w:t xml:space="preserve"> (RMS)</w:t>
      </w:r>
      <w:r>
        <w:t xml:space="preserve"> are capable of adjusting their operating point to the requirements of current customer demand</w:t>
      </w:r>
      <w:r w:rsidR="00E37BA8">
        <w:t xml:space="preserve"> with high degrees of freedom</w:t>
      </w:r>
      <w:r>
        <w:t xml:space="preserve">. In </w:t>
      </w:r>
      <w:r w:rsidR="00E37BA8">
        <w:t xml:space="preserve">light </w:t>
      </w:r>
      <w:r>
        <w:t xml:space="preserve">of recent events, such as the </w:t>
      </w:r>
      <w:proofErr w:type="spellStart"/>
      <w:r w:rsidR="00E37BA8">
        <w:t>covid</w:t>
      </w:r>
      <w:proofErr w:type="spellEnd"/>
      <w:r w:rsidR="00E37BA8">
        <w:t xml:space="preserve"> </w:t>
      </w:r>
      <w:r>
        <w:t>crisis or the chip crisis</w:t>
      </w:r>
      <w:r w:rsidR="006151E7">
        <w:t>,</w:t>
      </w:r>
      <w:r>
        <w:t xml:space="preserve"> this reconfigurability </w:t>
      </w:r>
      <w:r w:rsidR="00E37BA8">
        <w:t>proves</w:t>
      </w:r>
      <w:r>
        <w:t xml:space="preserve"> to be </w:t>
      </w:r>
      <w:r w:rsidR="006151E7">
        <w:t>crucial</w:t>
      </w:r>
      <w:r>
        <w:t xml:space="preserve"> for efficient manufacturing of goods. Reconfigurability aims thereby not only </w:t>
      </w:r>
      <w:r w:rsidR="00E37BA8">
        <w:t>at</w:t>
      </w:r>
      <w:r>
        <w:t xml:space="preserve"> adjust production capacities but also for fast integration of new product variants or technologies. </w:t>
      </w:r>
      <w:r w:rsidR="005525A5">
        <w:t>However, t</w:t>
      </w:r>
      <w:r>
        <w:t xml:space="preserve">he operation of such systems is linked to high efforts concerning manual work in production planning and control. Simulation-based optimization provides the possibility to automate processes in production planning and control with the advantage of relying on mostly existing models such as material flow simulations. </w:t>
      </w:r>
      <w:r w:rsidR="00E37BA8">
        <w:t>This paper</w:t>
      </w:r>
      <w:r>
        <w:t xml:space="preserve"> studies the capabilities of the meta heuristics evolutionary algorithm, linear annealing and </w:t>
      </w:r>
      <w:proofErr w:type="spellStart"/>
      <w:r>
        <w:t>tabu</w:t>
      </w:r>
      <w:proofErr w:type="spellEnd"/>
      <w:r>
        <w:t xml:space="preserve"> search to automate the search for optimal production reconfiguration strategies. Two distinct use cases are regarded: an increase of customer demand and the introduction of a previously unknown product variant. A parametrized material flow simulation is used as function approximator for the optimizer</w:t>
      </w:r>
      <w:r w:rsidR="006151E7">
        <w:t>s</w:t>
      </w:r>
      <w:r>
        <w:t xml:space="preserve">, whereby the production system’s structure as well as logic are target variables of the optimizers. </w:t>
      </w:r>
      <w:r w:rsidR="00E37BA8">
        <w:t>The a</w:t>
      </w:r>
      <w:r>
        <w:t>nalysis show</w:t>
      </w:r>
      <w:r w:rsidR="00E37BA8">
        <w:t>s</w:t>
      </w:r>
      <w:r>
        <w:t xml:space="preserve"> that </w:t>
      </w:r>
      <w:r w:rsidR="004374E8">
        <w:t>meta-heuristics find good solutions in a short time with only little manual configuration</w:t>
      </w:r>
      <w:r w:rsidR="00E37BA8">
        <w:t xml:space="preserve"> needed</w:t>
      </w:r>
      <w:r w:rsidR="004374E8">
        <w:t xml:space="preserve">. Thus, metaheuristics </w:t>
      </w:r>
      <w:r w:rsidR="00E37BA8">
        <w:t xml:space="preserve">illustrate </w:t>
      </w:r>
      <w:r w:rsidR="004374E8">
        <w:t xml:space="preserve">the potential to automate the production planning of </w:t>
      </w:r>
      <w:r w:rsidR="00DF187D">
        <w:t>RMS</w:t>
      </w:r>
      <w:r w:rsidR="004374E8">
        <w:t xml:space="preserve">. However, the results indicate that the performance of the three meta-heuristics considering optimization quality and speed differs strongly. </w:t>
      </w:r>
    </w:p>
    <w:p w14:paraId="70198F36" w14:textId="77777777" w:rsidR="008E6BBB" w:rsidRPr="00814A93" w:rsidRDefault="008E6BBB" w:rsidP="008921E7">
      <w:pPr>
        <w:rPr>
          <w:b/>
        </w:rPr>
      </w:pPr>
      <w:r w:rsidRPr="00814A93">
        <w:rPr>
          <w:b/>
        </w:rPr>
        <w:t>Keywords</w:t>
      </w:r>
    </w:p>
    <w:p w14:paraId="1F97F578" w14:textId="4D14C9B8" w:rsidR="008C3D7A" w:rsidRDefault="0034357B" w:rsidP="008921E7">
      <w:r>
        <w:t xml:space="preserve">Optimization; Simulation; Reconfiguration; </w:t>
      </w:r>
      <w:r w:rsidR="00F5775D">
        <w:t>Reconfigurable manufacturing systems; Meta heuristics</w:t>
      </w:r>
    </w:p>
    <w:p w14:paraId="1F0FDABA" w14:textId="42CB3C0A" w:rsidR="00646B82" w:rsidRPr="00F91A4F" w:rsidRDefault="002C17AE" w:rsidP="00646B82">
      <w:pPr>
        <w:pStyle w:val="CPSLberschrift1"/>
      </w:pPr>
      <w:r w:rsidRPr="001E54C9">
        <w:t>Introduction</w:t>
      </w:r>
    </w:p>
    <w:p w14:paraId="7CA737C2" w14:textId="24298374" w:rsidR="009375CC" w:rsidRDefault="00B46D93" w:rsidP="00CD2DF9">
      <w:r>
        <w:t xml:space="preserve">Reconfigurable manufacturing systems </w:t>
      </w:r>
      <w:r w:rsidR="007210D1">
        <w:t xml:space="preserve">(RMS) </w:t>
      </w:r>
      <w:r>
        <w:t xml:space="preserve">are characterized by a high degree of adjustability concerning the structure of the system and the </w:t>
      </w:r>
      <w:r w:rsidR="0072549E">
        <w:t xml:space="preserve">structure of </w:t>
      </w:r>
      <w:r>
        <w:t xml:space="preserve">machines </w:t>
      </w:r>
      <w:r w:rsidR="0072549E">
        <w:t>associated to</w:t>
      </w:r>
      <w:r>
        <w:t xml:space="preserve"> the system </w:t>
      </w:r>
      <w:sdt>
        <w:sdtPr>
          <w:alias w:val="To edit, see citavi.com/edit"/>
          <w:tag w:val="CitaviPlaceholder#e027318c-0c63-417d-9f76-ff712f301b6f"/>
          <w:id w:val="685557917"/>
          <w:placeholder>
            <w:docPart w:val="DefaultPlaceholder_-1854013440"/>
          </w:placeholder>
        </w:sdtPr>
        <w:sdtContent>
          <w:r>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ZmVkZTlkLWY4NTMtNDE2OC1hZTE0LTgzNzU5NDExNWJlZiIsIlJhbmdlTGVuZ3RoIjoyLCJSZWZlcmVuY2VJZCI6IjdiM2Q4NDU5LWM4YTctNDUwMC1hOGMwLWI4NjljZmUyNzIw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GlkIjoiOCIsIiR0eXBlIjoiU3dpc3NBY2FkZW1pYy5DaXRhdmkuUHJvamVjdCwgU3dpc3NBY2FkZW1pYy5DaXRhdmkifX0seyIkaWQiOiI5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TA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xMS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TI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xMy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TQ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xNSIsIiR0eXBlIjoiU3dpc3NBY2FkZW1pYy5DaXRhdmkuTGlua2VkUmVzb3VyY2UsIFN3aXNzQWNhZGVtaWMuQ2l0YXZpIiwiTGlua2VkUmVzb3VyY2VUeXBlIjoyLCJVcmlTdHJpbmciOiI3YjNkODQ1OS1jOGE3LTQ1MDAtYThjMC1iODY5Y2ZlMjcyM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Iz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I0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LHsiJGlkIjoiMjUiLCIkdHlwZSI6IlN3aXNzQWNhZGVtaWMuQ2l0YXZpLkNpdGF0aW9ucy5Xb3JkUGxhY2Vob2xkZXJFbnRyeSwgU3dpc3NBY2FkZW1pYy5DaXRhdmkiLCJJZCI6IjA2NmM4NjlhLTI1N2QtNDg1Zi1hMmQ5LWZmYTJmYjYxNjJhMyIsIlJhbmdlU3RhcnQiOjIsIlJhbmdlTGVuZ3RoIjozLCJSZWZlcmVuY2VJZCI6ImNhOWM3M2ZlLTQ1NmItNDRlZi04OTNiLTgyZmY5MDNlMDM4M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LiIsIkxhc3ROYW1lIjoiTWVocmFiaSIsIk1pZGRsZU5hbWUiOiJHLiIsIlByb3RlY3RlZCI6ZmFsc2UsIlNleCI6MCwiQ3JlYXRlZEJ5IjoiX1NlYmFzdGlhbiBCZWhyZW5kdCIsIkNyZWF0ZWRPbiI6IjIwMjItMDMtMjNUMTY6MDc6MzIiLCJNb2RpZmllZEJ5IjoiX1NlYmFzdGlhbiBCZWhyZW5kdCIsIklkIjoiNmE1YzdkYmYtMjFlOS00ZmJjLThhMjYtZjZkNTQ0ODJmZjVhIiwiTW9kaWZpZWRPbiI6IjIwMjItMDMtMjNUMTY6MDc6MzIiLCJQcm9qZWN0Ijp7IiRyZWYiOiI4In19LHsiJGlkIjoiMzE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yZWYiOiI3In0seyIkaWQiOiIzMi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MzIiwiJHR5cGUiOiJTd2lzc0FjYWRlbWljLkNpdGF2aS5MaW5rZWRSZXNvdXJjZSwgU3dpc3NBY2FkZW1pYy5DaXRhdmkiLCJMaW5rZWRSZXNvdXJjZVR5cGUiOjIsIlVyaVN0cmluZyI6ImNhOWM3M2ZlLTQ1NmItNDRlZi04OTNiLTgyZmY5MDNlMDM4M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Qx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Qy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NDM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1dLCJGb3JtYXR0ZWRUZXh0Ijp7IiRpZCI6IjQ0IiwiQ291bnQiOjEsIlRleHRVbml0cyI6W3siJGlkIjoiNDUiLCJGb250U3R5bGUiOnsiJGlkIjoiNDYiLCJOZXV0cmFsIjp0cnVlfSwiUmVhZGluZ09yZGVyIjoxLCJUZXh0IjoiWzEsMl0ifV19LCJUYWciOiJDaXRhdmlQbGFjZWhvbGRlciNlMDI3MzE4Yy0wYzYzLTQxN2QtOWY3Ni1mZjcxMmYzMDFiNmYiLCJUZXh0IjoiWzEsMl0iLCJXQUlWZXJzaW9uIjoiNi4xNC4wLjAifQ==}</w:instrText>
          </w:r>
          <w:r>
            <w:rPr>
              <w:noProof/>
            </w:rPr>
            <w:fldChar w:fldCharType="separate"/>
          </w:r>
          <w:r w:rsidR="00D223E2">
            <w:rPr>
              <w:noProof/>
            </w:rPr>
            <w:t>[1,2]</w:t>
          </w:r>
          <w:r>
            <w:rPr>
              <w:noProof/>
            </w:rPr>
            <w:fldChar w:fldCharType="end"/>
          </w:r>
        </w:sdtContent>
      </w:sdt>
      <w:r>
        <w:t>.</w:t>
      </w:r>
      <w:r w:rsidR="00A64E75">
        <w:t xml:space="preserve"> Whilst the design of flexible manufacturing systems</w:t>
      </w:r>
      <w:r>
        <w:t xml:space="preserve"> </w:t>
      </w:r>
      <w:r w:rsidR="00A64E75">
        <w:t xml:space="preserve">aims to plan for all possible upcoming demands, </w:t>
      </w:r>
      <w:r w:rsidR="00DF187D">
        <w:t>RMS</w:t>
      </w:r>
      <w:r w:rsidR="00A64E75">
        <w:t xml:space="preserve"> are designed to fit the current requirements</w:t>
      </w:r>
      <w:r w:rsidR="00A45C01">
        <w:t xml:space="preserve"> </w:t>
      </w:r>
      <w:proofErr w:type="spellStart"/>
      <w:r w:rsidR="00A45C01">
        <w:t>with</w:t>
      </w:r>
      <w:r w:rsidR="00F72296">
        <w:t>rv</w:t>
      </w:r>
      <w:proofErr w:type="spellEnd"/>
      <w:r w:rsidR="00A45C01">
        <w:t xml:space="preserve"> its provided functionality and capacity</w:t>
      </w:r>
      <w:r w:rsidR="00EC3E52">
        <w:t xml:space="preserve"> and, thus, allow to be</w:t>
      </w:r>
      <w:r w:rsidR="00A64E75">
        <w:t xml:space="preserve"> more cost efficient</w:t>
      </w:r>
      <w:r w:rsidR="00E37BA8">
        <w:t xml:space="preserve"> in the long run</w:t>
      </w:r>
      <w:r w:rsidR="00A64E75">
        <w:t xml:space="preserve"> </w:t>
      </w:r>
      <w:sdt>
        <w:sdtPr>
          <w:alias w:val="To edit, see citavi.com/edit"/>
          <w:tag w:val="CitaviPlaceholder#aad8951b-6740-4154-be57-c7f81d50f12f"/>
          <w:id w:val="2128892858"/>
          <w:placeholder>
            <w:docPart w:val="DefaultPlaceholder_-1854013440"/>
          </w:placeholder>
        </w:sdtPr>
        <w:sdtContent>
          <w:r w:rsidR="00A64E75">
            <w:rPr>
              <w:noProof/>
            </w:rPr>
            <w:fldChar w:fldCharType="begin"/>
          </w:r>
          <w:r w:rsidR="00391A57">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NzUzNzliLTNhYmQtNDJiMS04ZmIwLWFiZTI4ODhjYWVkYSIsIlJhbmdlTGVuZ3RoIjozLCJSZWZlcmVuY2VJZCI6IjgwYWUyNWE5LTU2YzctNDQ1ZS1hNzYwLWQxNjBjNWIxNTE3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jEwLjEwMDcvczEwNjk2LTAwNi05MDI4LTciLCJVcmlTdHJpbmciOiJodHRwczovL2RvaS5vcmcvMTAuMTAwNy9zMTA2OTYtMDA2LTkwMjgt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}</w:instrText>
          </w:r>
          <w:r w:rsidR="00A64E75">
            <w:rPr>
              <w:noProof/>
            </w:rPr>
            <w:fldChar w:fldCharType="separate"/>
          </w:r>
          <w:r w:rsidR="00D223E2">
            <w:rPr>
              <w:noProof/>
            </w:rPr>
            <w:t>[3]</w:t>
          </w:r>
          <w:r w:rsidR="00A64E75">
            <w:rPr>
              <w:noProof/>
            </w:rPr>
            <w:fldChar w:fldCharType="end"/>
          </w:r>
        </w:sdtContent>
      </w:sdt>
      <w:r w:rsidR="00A64E75">
        <w:t xml:space="preserve">. </w:t>
      </w:r>
      <w:r w:rsidR="0072549E">
        <w:t xml:space="preserve">The ability to reconfigure a manufacturing system to a more efficient operating point gets increasingly important with regard to disruptive and highly volatile markets in </w:t>
      </w:r>
      <w:r w:rsidR="00E37BA8">
        <w:t xml:space="preserve">a </w:t>
      </w:r>
      <w:r w:rsidR="0072549E">
        <w:t xml:space="preserve">VUCA-world </w:t>
      </w:r>
      <w:sdt>
        <w:sdtPr>
          <w:alias w:val="To edit, see citavi.com/edit"/>
          <w:tag w:val="CitaviPlaceholder#dd557516-4ad0-4a15-be0d-25f4708eeed3"/>
          <w:id w:val="-1848711271"/>
          <w:placeholder>
            <w:docPart w:val="DefaultPlaceholder_-1854013440"/>
          </w:placeholder>
        </w:sdtPr>
        <w:sdtContent>
          <w:r w:rsidR="0072549E">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zOWMzMjQ1LTA0M2MtNDYwNi05NWQzLWFhMTZmODM5MDc3MyIsIlJhbmdlTGVuZ3RoIjozLCJSZWZlcmVuY2VJZCI6ImJjNmYxMWE0LWU5NzgtNGZkYi1hYTM3LTk4MGExNjc1M2My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XSwiQ2l0YXRpb25LZXlVcGRhdGVUeXBlIjowLCJDb2xsYWJvcmF0b3JzIjpbXSwiQ292ZXJQYXRoIjp7IiRpZCI6IjciLCIkdHlwZSI6IlN3aXNzQWNhZGVtaWMuQ2l0YXZpLkxpbmtlZFJlc291cmNlLCBTd2lzc0FjYWRlbWljLkNpdGF2aSIsIkxpbmtlZFJlc291cmNlVHlwZSI6MiwiVXJpU3RyaW5nIjoiYmM2ZjExYTQtZTk3OC00ZmRiLWFhMzctOTgwYTE2NzUzYzI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MxOS0xNjg4OS0wIiwiVXJpU3RyaW5nIjoiaHR0cHM6Ly9kb2kub3JnLzEwLjEwMDcvOTc4LTMtMzE5LTE2ODg5LT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}</w:instrText>
          </w:r>
          <w:r w:rsidR="0072549E">
            <w:rPr>
              <w:noProof/>
            </w:rPr>
            <w:fldChar w:fldCharType="separate"/>
          </w:r>
          <w:r w:rsidR="00D223E2">
            <w:rPr>
              <w:noProof/>
            </w:rPr>
            <w:t>[4]</w:t>
          </w:r>
          <w:r w:rsidR="0072549E">
            <w:rPr>
              <w:noProof/>
            </w:rPr>
            <w:fldChar w:fldCharType="end"/>
          </w:r>
        </w:sdtContent>
      </w:sdt>
      <w:r w:rsidR="0072549E">
        <w:t>. Moreover, new use cases, such as remanufacturing, increase the demand for highly adjustable and scalable manufacturing systems</w:t>
      </w:r>
      <w:r w:rsidR="0002210D">
        <w:t xml:space="preserve"> </w:t>
      </w:r>
      <w:customXmlInsRangeStart w:id="0" w:author="Wurster, Marco (wbk)" w:date="2022-10-19T09:28:00Z"/>
      <w:sdt>
        <w:sdtPr>
          <w:alias w:val="Don't edit this field"/>
          <w:tag w:val="CitaviPlaceholder#aceee054-4602-49cd-95d2-7f1cd5070308"/>
          <w:id w:val="-1283419652"/>
          <w:placeholder>
            <w:docPart w:val="DefaultPlaceholder_1081868574"/>
          </w:placeholder>
        </w:sdtPr>
        <w:sdtContent>
          <w:customXmlInsRangeEnd w:id="0"/>
          <w:ins w:id="1" w:author="Wurster, Marco (wbk)" w:date="2022-10-19T09:28:00Z">
            <w:r w:rsidR="007E6FB0">
              <w:fldChar w:fldCharType="begin"/>
            </w:r>
          </w:ins>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N2I4ZGI0LTczNmMtNGIyOC05M2IzLWZjYmY2OTAxM2Y2NSIsIlJhbmdlU3RhcnQiOjIsIlJhbmdlTGVuZ3RoIjozLCJSZWZlcmVuY2VJZCI6IjY1Mzk4YjhiLWI4ZTctNDgzMi1iNzdiLTVkMDMwMjMxNGMx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TYvai5wcm9jaXIuMjAyMC4wNS4yNjciLCJVcmlTdHJpbmciOiJodHRwczovL2RvaS5vcmcvMTAuMTAxNi9qLnByb2Npci4yMDIwLjA1LjI2Ny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MTAuMTUxNS9hdXRvLTIwMjEtMDE1OCIsIlVyaVN0cmluZyI6Imh0dHBzOi8vZG9pLm9yZy8xMC4xNTE1L2F1dG8tMjAyMS0wMTU4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}</w:instrText>
          </w:r>
          <w:r w:rsidR="007E6FB0">
            <w:fldChar w:fldCharType="separate"/>
          </w:r>
          <w:r w:rsidR="00D223E2">
            <w:t>[5,6]</w:t>
          </w:r>
          <w:ins w:id="2" w:author="Wurster, Marco (wbk)" w:date="2022-10-19T09:28:00Z">
            <w:r w:rsidR="007E6FB0">
              <w:fldChar w:fldCharType="end"/>
            </w:r>
          </w:ins>
          <w:customXmlInsRangeStart w:id="3" w:author="Wurster, Marco (wbk)" w:date="2022-10-19T09:28:00Z"/>
        </w:sdtContent>
      </w:sdt>
      <w:customXmlInsRangeEnd w:id="3"/>
      <w:r w:rsidR="0002210D">
        <w:t xml:space="preserve">. </w:t>
      </w:r>
      <w:r w:rsidR="002A4492">
        <w:t xml:space="preserve">By </w:t>
      </w:r>
      <w:r w:rsidR="00A45C01">
        <w:t>providing</w:t>
      </w:r>
      <w:r w:rsidR="002A4492">
        <w:t xml:space="preserve"> the changeability </w:t>
      </w:r>
      <w:r w:rsidR="00A45C01">
        <w:t>enablers</w:t>
      </w:r>
      <w:r w:rsidR="002A4492">
        <w:t xml:space="preserve"> – modularity, scalability, compatibility, </w:t>
      </w:r>
      <w:r w:rsidR="00A45C01">
        <w:t>universality and mobility – a manufacturing systems is enabled to adjust its functionality and capacity to the current requirement</w:t>
      </w:r>
      <w:r w:rsidR="00F46345">
        <w:t xml:space="preserve"> </w:t>
      </w:r>
      <w:sdt>
        <w:sdtPr>
          <w:alias w:val="To edit, see citavi.com/edit"/>
          <w:tag w:val="CitaviPlaceholder#a5f5dc2e-f695-42a1-b0b0-f1cac63c36ef"/>
          <w:id w:val="1424072434"/>
          <w:placeholder>
            <w:docPart w:val="DefaultPlaceholder_-1854013440"/>
          </w:placeholder>
        </w:sdtPr>
        <w:sdtContent>
          <w:r w:rsidR="00F46345">
            <w:rPr>
              <w:noProof/>
            </w:rPr>
            <w:fldChar w:fldCharType="begin"/>
          </w:r>
          <w:r w:rsidR="008F62B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NjAzZWU2LTU4YjQtNGI1Yi1iMDE3LThhZDViYjMxMDQwNSIsIlJhbmdlU3RhcnQiOjIsIlJhbmdlTGVuZ3RoIjozLCJSZWZlcmVuY2VJZCI6IjRjY2UxZDM3LTI0OWQtNDgyNy04YTQ3LTY3NzI2MTc3NWRj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IuLCDDvGJlcmFyYi4gdW5kIGVydy4gQXVmbC4sIFtlbGVrdHJvbmlzY2hlIFJlc3NvdXJjZV0iLCJFdmFsdWF0aW9uQ29tcGxleGl0eSI6MCwiRXZhbHVhdGlvblNvdXJjZVRleHRGb3JtYXQiOjAsIkdyb3VwcyI6W10sIkhhc0xhYmVsMSI6ZmFsc2UsIkhhc0xhYmVsMiI6ZmFsc2UsIklzYm4iOiIzNDQ2NDM3MDI5Ii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}</w:instrText>
          </w:r>
          <w:r w:rsidR="00F46345">
            <w:rPr>
              <w:noProof/>
            </w:rPr>
            <w:fldChar w:fldCharType="separate"/>
          </w:r>
          <w:r w:rsidR="00D223E2">
            <w:rPr>
              <w:noProof/>
            </w:rPr>
            <w:t>[7,8]</w:t>
          </w:r>
          <w:r w:rsidR="00F46345">
            <w:rPr>
              <w:noProof/>
            </w:rPr>
            <w:fldChar w:fldCharType="end"/>
          </w:r>
        </w:sdtContent>
      </w:sdt>
      <w:r w:rsidR="00A45C01">
        <w:t xml:space="preserve">. </w:t>
      </w:r>
      <w:r w:rsidR="001D1AC7">
        <w:t xml:space="preserve">Today there are several technical solutions available that provide the changeability enablers for production and logistical processes, such as </w:t>
      </w:r>
      <w:r w:rsidR="00C828FC">
        <w:t>modular automated assembly stations, autonomous guided vehicles</w:t>
      </w:r>
      <w:r w:rsidR="00F33527">
        <w:t xml:space="preserve"> and reconfigurable material handling systems</w:t>
      </w:r>
      <w:r w:rsidR="00C828FC">
        <w:t xml:space="preserve">. </w:t>
      </w:r>
      <w:r w:rsidR="00F46345">
        <w:t xml:space="preserve">However, </w:t>
      </w:r>
      <w:r w:rsidR="006C3914">
        <w:t xml:space="preserve">frequently </w:t>
      </w:r>
      <w:r w:rsidR="001D1AC7">
        <w:t xml:space="preserve">reconfiguring </w:t>
      </w:r>
      <w:r w:rsidR="00F46345">
        <w:t xml:space="preserve">a </w:t>
      </w:r>
      <w:r w:rsidR="000D1B9D">
        <w:t>manufacturing system</w:t>
      </w:r>
      <w:r w:rsidR="00F46345">
        <w:t xml:space="preserve"> </w:t>
      </w:r>
      <w:r w:rsidR="00F1280F">
        <w:t>results in</w:t>
      </w:r>
      <w:r w:rsidR="00F46345">
        <w:t xml:space="preserve"> </w:t>
      </w:r>
      <w:r w:rsidR="00C938B1">
        <w:t>increased</w:t>
      </w:r>
      <w:r w:rsidR="006C3914">
        <w:t xml:space="preserve"> planning efforts and cost, since associated tasks </w:t>
      </w:r>
      <w:r w:rsidR="006C3914">
        <w:lastRenderedPageBreak/>
        <w:t xml:space="preserve">are currently performed </w:t>
      </w:r>
      <w:r w:rsidR="00F1280F">
        <w:t xml:space="preserve">in practice manually </w:t>
      </w:r>
      <w:r w:rsidR="006C3914">
        <w:t>by expert</w:t>
      </w:r>
      <w:r w:rsidR="003C2683">
        <w:t>s</w:t>
      </w:r>
      <w:r w:rsidR="00391A57">
        <w:t xml:space="preserve"> </w:t>
      </w:r>
      <w:sdt>
        <w:sdtPr>
          <w:alias w:val="To edit, see citavi.com/edit"/>
          <w:tag w:val="CitaviPlaceholder#627937f4-33a9-442a-a050-b59c7f99eaf1"/>
          <w:id w:val="-639654895"/>
          <w:placeholder>
            <w:docPart w:val="DefaultPlaceholder_-1854013440"/>
          </w:placeholder>
        </w:sdtPr>
        <w:sdtContent>
          <w:r w:rsidR="00391A5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5NDA5ZmZkLTIwYWUtNDEwOC1hNzU4LTFmZWJiNDZhZDY2ZSIsIlJhbmdlTGVuZ3RoIjozLCJSZWZlcmVuY2VJZCI6IjgzODU0NGVhLWMzOGYtNDAyYi1iZGI5LTg2OTg4MGY0MDc3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y5tZHBpLmNvbS83MDk1NDYiLCJVcmlTdHJpbmciOiJodHRwczovL3d3dy5tZHBpLmNvbS83MDk1ND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DUtMDNUMTI6NDY6MDkiLCJNb2RpZmllZEJ5IjoiX1NlYmFzdGlhbiBCZWhyZW5kdCIsIklkIjoiMGUxNDg3YzctYTczNS00N2U3LTlhZGYtMGEzNzM5ZWI3YTNlIiwiTW9kaWZpZWRPbiI6IjIwMjItMDUtMDNUMTI6NDY6MDk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3N1MTIwOTM3OTEiLCJVcmlTdHJpbmciOiJodHRwczovL2RvaS5vcmcvMTAuMzM5MC9zdTEyMDkzNzkx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}</w:instrText>
          </w:r>
          <w:r w:rsidR="00391A57">
            <w:fldChar w:fldCharType="separate"/>
          </w:r>
          <w:r w:rsidR="00D223E2">
            <w:t>[9]</w:t>
          </w:r>
          <w:r w:rsidR="00391A57">
            <w:fldChar w:fldCharType="end"/>
          </w:r>
        </w:sdtContent>
      </w:sdt>
      <w:r w:rsidR="00F1280F">
        <w:t xml:space="preserve">. </w:t>
      </w:r>
      <w:r w:rsidR="003F22DF">
        <w:t>A solution to automate reconfiguration planning is the use of optimization method</w:t>
      </w:r>
      <w:r w:rsidR="00391A57">
        <w:t xml:space="preserve">s </w:t>
      </w:r>
      <w:sdt>
        <w:sdtPr>
          <w:alias w:val="To edit, see citavi.com/edit"/>
          <w:tag w:val="CitaviPlaceholder#21fde9b5-13e4-4c49-8533-10d805193bc3"/>
          <w:id w:val="-508595685"/>
          <w:placeholder>
            <w:docPart w:val="DefaultPlaceholder_-1854013440"/>
          </w:placeholder>
        </w:sdtPr>
        <w:sdtContent>
          <w:r w:rsidR="00391A5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1OGI3OTMzLTY1YzAtNGNiMS1hZDMzLWQ2OTc0NjljNWUyOCIsIlJhbmdlTGVuZ3RoIjo0LCJSZWZlcmVuY2VJZCI6IjBiOGM5ZmY3LWIwNzYtNDk0OC05OTRiLTRjNDdlNDZmZjJm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gwLzAwMjA3NTQwMjEwMTYxNjQxIiwiVXJpU3RyaW5nIjoiaHR0cHM6Ly9kb2kub3JnLzEwLjEwODAvMDAyMDc1NDAyMTAxNjE2NDE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}</w:instrText>
          </w:r>
          <w:r w:rsidR="00391A57">
            <w:fldChar w:fldCharType="separate"/>
          </w:r>
          <w:r w:rsidR="00D223E2">
            <w:t>[10]</w:t>
          </w:r>
          <w:r w:rsidR="00391A57">
            <w:fldChar w:fldCharType="end"/>
          </w:r>
        </w:sdtContent>
      </w:sdt>
      <w:r w:rsidR="00C938B1">
        <w:t xml:space="preserve">. </w:t>
      </w:r>
    </w:p>
    <w:p w14:paraId="5A14AC9F" w14:textId="08901706" w:rsidR="000B2405" w:rsidRDefault="003F22DF" w:rsidP="00CD2DF9">
      <w:r>
        <w:t xml:space="preserve">There exist numerous examples in the literature that show how optimization is successfully utilized in planning tasks associated to manufacturing system reconfigurations. </w:t>
      </w:r>
      <w:r w:rsidR="006D463C">
        <w:t>Uribe et al. present a simulation-based optimization approach for capacity planning in agile manufacturing</w:t>
      </w:r>
      <w:r w:rsidR="00311367">
        <w:t xml:space="preserve"> </w:t>
      </w:r>
      <w:sdt>
        <w:sdtPr>
          <w:alias w:val="Don't edit this field"/>
          <w:tag w:val="CitaviPlaceholder#6f278985-c463-4e70-8ada-a472ec390062"/>
          <w:id w:val="-553856620"/>
          <w:placeholder>
            <w:docPart w:val="DefaultPlaceholder_1081868574"/>
          </w:placeholder>
        </w:sdtPr>
        <w:sdtContent>
          <w:r w:rsidR="0031136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zI2ZmJkLWUyOTYtNGIwMC1iZmUwLTQxNzMwOGU3ODlmNSIsIlJhbmdlTGVuZ3RoIjo0LCJSZWZlcmVuY2VJZCI6IjlmZmQ0ZTI0LTNkZmEtNDJiOC1hNTUyLTliMjI5ZTVjMW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ODAvMDAyMDc1NDAyMTAxNjM5MjgiLCJVcmlTdHJpbmciOiJodHRwczovL2RvaS5vcmcvMTAuMTA4MC8wMDIwNzU0MDIxMDE2MzkyO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xMV0ifV19LCJUYWciOiJDaXRhdmlQbGFjZWhvbGRlciM2ZjI3ODk4NS1jNDYzLTRlNzAtOGFkYS1hNDcyZWMzOTAwNjIiLCJUZXh0IjoiWzExXSIsIldBSVZlcnNpb24iOiI2LjE0LjAuMCJ9}</w:instrText>
          </w:r>
          <w:r w:rsidR="00311367">
            <w:fldChar w:fldCharType="separate"/>
          </w:r>
          <w:r w:rsidR="00D223E2">
            <w:t>[11]</w:t>
          </w:r>
          <w:r w:rsidR="00311367">
            <w:fldChar w:fldCharType="end"/>
          </w:r>
        </w:sdtContent>
      </w:sdt>
      <w:r w:rsidR="006D463C">
        <w:t>. Based on a two-stage stochastic integer programming under budget constraints they configure their system taking multiple products, flow paths and tool types into consideration. Finally</w:t>
      </w:r>
      <w:r w:rsidR="009375CC">
        <w:t>,</w:t>
      </w:r>
      <w:r w:rsidR="006D463C">
        <w:t xml:space="preserve"> the</w:t>
      </w:r>
      <w:r w:rsidR="00311367">
        <w:t>y test their</w:t>
      </w:r>
      <w:r w:rsidR="006D463C">
        <w:t xml:space="preserve"> approach </w:t>
      </w:r>
      <w:r w:rsidR="00311367">
        <w:t>on a semiconductor manufacturing use case.</w:t>
      </w:r>
      <w:r w:rsidR="006D463C">
        <w:t xml:space="preserve"> </w:t>
      </w:r>
      <w:r w:rsidR="00311367">
        <w:t xml:space="preserve">Youssef </w:t>
      </w:r>
      <w:r w:rsidR="0047235F">
        <w:t xml:space="preserve">&amp; </w:t>
      </w:r>
      <w:proofErr w:type="spellStart"/>
      <w:r w:rsidR="0047235F">
        <w:t>Elmaraghy</w:t>
      </w:r>
      <w:proofErr w:type="spellEnd"/>
      <w:r w:rsidR="00311367">
        <w:t xml:space="preserve"> </w:t>
      </w:r>
      <w:r w:rsidR="00197246">
        <w:t>propose</w:t>
      </w:r>
      <w:r w:rsidR="007210D1">
        <w:t xml:space="preserve"> an approach for the configuration of RMS tak</w:t>
      </w:r>
      <w:r w:rsidR="00197246">
        <w:t>ing</w:t>
      </w:r>
      <w:r w:rsidR="007210D1">
        <w:t xml:space="preserve"> into account the arrangement of the machines, selection of t</w:t>
      </w:r>
      <w:r w:rsidR="00197246">
        <w:t>he equipment</w:t>
      </w:r>
      <w:r w:rsidR="00515EB6">
        <w:t xml:space="preserve"> and the assignment of</w:t>
      </w:r>
      <w:r w:rsidR="00197246">
        <w:t xml:space="preserve"> </w:t>
      </w:r>
      <w:r w:rsidR="007210D1">
        <w:t>operation</w:t>
      </w:r>
      <w:r w:rsidR="00515EB6">
        <w:t>s</w:t>
      </w:r>
      <w:r w:rsidR="004F49F7">
        <w:t xml:space="preserve"> </w:t>
      </w:r>
      <w:sdt>
        <w:sdtPr>
          <w:alias w:val="Don't edit this field"/>
          <w:tag w:val="CitaviPlaceholder#be1656df-9ecf-41be-92ee-ff31aa878976"/>
          <w:id w:val="-496418377"/>
          <w:placeholder>
            <w:docPart w:val="DefaultPlaceholder_1081868574"/>
          </w:placeholder>
        </w:sdtPr>
        <w:sdtContent>
          <w:r w:rsidR="0031136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NGQ2MmRkLWQ4YTgtNGY1MC1iNzUwLTQyMTZmZDFkNmQ1NyIsIlJhbmdlTGVuZ3RoIjo0LCJSZWZlcmVuY2VJZCI6ImQ5MWIyNDE0LTI3NDYtNDg5Zi1hMDJhLTMyNzRmYWJjYmQ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cvczEwNjk2LTAwNy05MDIwLXgiLCJVcmlTdHJpbmciOiJodHRwczovL2RvaS5vcmcvMTAuMTAwNy9zMTA2OTYtMDA3LTkwMjAte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2JlMTY1NmRmLTllY2YtNDFiZS05MmVlLWZmMzFhYTg3ODk3NiIsIlRleHQiOiJbMTJdIiwiV0FJVmVyc2lvbiI6IjYuMTQuMC4wIn0=}</w:instrText>
          </w:r>
          <w:r w:rsidR="00311367">
            <w:fldChar w:fldCharType="separate"/>
          </w:r>
          <w:r w:rsidR="00D223E2">
            <w:t>[12]</w:t>
          </w:r>
          <w:r w:rsidR="00311367">
            <w:fldChar w:fldCharType="end"/>
          </w:r>
        </w:sdtContent>
      </w:sdt>
      <w:r w:rsidR="004F49F7">
        <w:t>.</w:t>
      </w:r>
      <w:r w:rsidR="00197246">
        <w:t xml:space="preserve"> Besides cost and availability of the system, they also consider the reconfiguration effort between production periods</w:t>
      </w:r>
      <w:r w:rsidR="00515EB6">
        <w:t xml:space="preserve"> within the evaluation</w:t>
      </w:r>
      <w:r w:rsidR="00197246">
        <w:t xml:space="preserve">. Genetic algorithms as well as a reactive </w:t>
      </w:r>
      <w:proofErr w:type="spellStart"/>
      <w:r w:rsidR="00197246">
        <w:t>tabu</w:t>
      </w:r>
      <w:proofErr w:type="spellEnd"/>
      <w:r w:rsidR="00197246">
        <w:t xml:space="preserve"> search algorithm had been developed for the formulized optimization problem. </w:t>
      </w:r>
      <w:r w:rsidR="00515EB6">
        <w:t>The</w:t>
      </w:r>
      <w:r w:rsidR="00197246">
        <w:t xml:space="preserve"> authors </w:t>
      </w:r>
      <w:r w:rsidR="00515EB6">
        <w:t>pro</w:t>
      </w:r>
      <w:r w:rsidR="00E37BA8">
        <w:t>ve</w:t>
      </w:r>
      <w:r w:rsidR="00515EB6">
        <w:t xml:space="preserve"> that the reconfiguration effort plays a vital role if the </w:t>
      </w:r>
      <w:r w:rsidR="000B2405">
        <w:t xml:space="preserve">total </w:t>
      </w:r>
      <w:r w:rsidR="00515EB6">
        <w:t>cost of a system is considered over multiple planning periods.</w:t>
      </w:r>
      <w:r w:rsidR="00197246">
        <w:t xml:space="preserve"> </w:t>
      </w:r>
      <w:proofErr w:type="spellStart"/>
      <w:r w:rsidR="00E61658">
        <w:t>Stähr</w:t>
      </w:r>
      <w:proofErr w:type="spellEnd"/>
      <w:r w:rsidR="00E61658">
        <w:t xml:space="preserve"> et al. propose a </w:t>
      </w:r>
      <w:r w:rsidR="00454639">
        <w:t xml:space="preserve">foresighted planning </w:t>
      </w:r>
      <w:r w:rsidR="00E61658">
        <w:t xml:space="preserve">method </w:t>
      </w:r>
      <w:r w:rsidR="00454639">
        <w:t>for</w:t>
      </w:r>
      <w:r w:rsidR="00E61658">
        <w:t xml:space="preserve"> </w:t>
      </w:r>
      <w:r w:rsidR="00DF187D">
        <w:t>RMS</w:t>
      </w:r>
      <w:r w:rsidR="00E61658">
        <w:t xml:space="preserve"> with a scalable degree of automation</w:t>
      </w:r>
      <w:r w:rsidR="00454639">
        <w:t xml:space="preserve"> </w:t>
      </w:r>
      <w:sdt>
        <w:sdtPr>
          <w:alias w:val="Don't edit this field"/>
          <w:tag w:val="CitaviPlaceholder#3b49d862-e56c-4004-8407-a8bd4b668981"/>
          <w:id w:val="1158575710"/>
          <w:placeholder>
            <w:docPart w:val="DefaultPlaceholder_1081868574"/>
          </w:placeholder>
        </w:sdtPr>
        <w:sdtContent>
          <w:r w:rsidR="00454639">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MDU5OGM3LTI0ZGQtNDU5MS1iODE0LTI3NmNkYTIxNTY0OSIsIlJhbmdlTGVuZ3RoIjo0LCJSZWZlcmVuY2VJZCI6ImM4ZTZkZGM0LWVkOWItNDM3OS04NjhkLTFiMmM2NDFhNDk1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HJvY2lyLjIwMTguMDEuMDI0IiwiVXJpU3RyaW5nIjoiaHR0cHM6Ly9kb2kub3JnLzEwLjEwMTYvai5wcm9jaXIuMjAxOC4wMS4wMj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xM10ifV19LCJUYWciOiJDaXRhdmlQbGFjZWhvbGRlciMzYjQ5ZDg2Mi1lNTZjLTQwMDQtODQwNy1hOGJkNGI2Njg5ODEiLCJUZXh0IjoiWzEzXSIsIldBSVZlcnNpb24iOiI2LjE0LjAuMCJ9}</w:instrText>
          </w:r>
          <w:r w:rsidR="00454639">
            <w:fldChar w:fldCharType="separate"/>
          </w:r>
          <w:r w:rsidR="00D223E2">
            <w:t>[13]</w:t>
          </w:r>
          <w:r w:rsidR="00454639">
            <w:fldChar w:fldCharType="end"/>
          </w:r>
        </w:sdtContent>
      </w:sdt>
      <w:r w:rsidR="00E61658">
        <w:t>. The aim of the method is to determine optimal scaling paths</w:t>
      </w:r>
      <w:r w:rsidR="00454639">
        <w:t xml:space="preserve"> for the system catering for </w:t>
      </w:r>
      <w:r w:rsidR="00E61658">
        <w:t xml:space="preserve">evolving requirements such as </w:t>
      </w:r>
      <w:r w:rsidR="00454639">
        <w:t>a rise in</w:t>
      </w:r>
      <w:r w:rsidR="00E61658">
        <w:t xml:space="preserve"> demand or </w:t>
      </w:r>
      <w:r w:rsidR="00454639">
        <w:t xml:space="preserve">increasing </w:t>
      </w:r>
      <w:proofErr w:type="spellStart"/>
      <w:r w:rsidR="00454639">
        <w:t>labor</w:t>
      </w:r>
      <w:proofErr w:type="spellEnd"/>
      <w:r w:rsidR="00E61658">
        <w:t xml:space="preserve"> costs. </w:t>
      </w:r>
      <w:r w:rsidR="00454639">
        <w:t>The planning uncertainties</w:t>
      </w:r>
      <w:r w:rsidR="00E61658">
        <w:t xml:space="preserve"> </w:t>
      </w:r>
      <w:r w:rsidR="00454639">
        <w:t>are</w:t>
      </w:r>
      <w:r w:rsidR="00E61658">
        <w:t xml:space="preserve"> reduced and </w:t>
      </w:r>
      <w:r w:rsidR="00454639">
        <w:t>a</w:t>
      </w:r>
      <w:r w:rsidR="00E61658">
        <w:t xml:space="preserve"> decision support is granted by </w:t>
      </w:r>
      <w:r w:rsidR="00454639">
        <w:t xml:space="preserve">the integration of </w:t>
      </w:r>
      <w:r w:rsidR="00E61658">
        <w:t xml:space="preserve">Monte-Carlo chains </w:t>
      </w:r>
      <w:r w:rsidR="009375CC">
        <w:t>and stochastic</w:t>
      </w:r>
      <w:r w:rsidR="00E61658">
        <w:t xml:space="preserve"> scenario analysis. </w:t>
      </w:r>
      <w:r w:rsidR="00CF03A8">
        <w:t>Further approaches on the optimization of RMS configuration had been recently summarized by</w:t>
      </w:r>
      <w:r w:rsidR="00026F7E">
        <w:t xml:space="preserve"> </w:t>
      </w:r>
      <w:proofErr w:type="spellStart"/>
      <w:r w:rsidR="00DC7C27">
        <w:t>Sabioni</w:t>
      </w:r>
      <w:proofErr w:type="spellEnd"/>
      <w:r w:rsidR="00026F7E">
        <w:t xml:space="preserve"> et al. </w:t>
      </w:r>
      <w:sdt>
        <w:sdtPr>
          <w:alias w:val="To edit, see citavi.com/edit"/>
          <w:tag w:val="CitaviPlaceholder#afc84c1c-770c-41f0-8da0-0cdb24b7d4ff"/>
          <w:id w:val="55910053"/>
          <w:placeholder>
            <w:docPart w:val="DefaultPlaceholder_-1854013440"/>
          </w:placeholder>
        </w:sdtPr>
        <w:sdtContent>
          <w:r w:rsidR="00DC7C2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MmQ4YzUyLTZlZWItNDE5MC1hMTRlLWVkNjAyMTJjNmJiMCIsIlJhbmdlTGVuZ3RoIjo0LCJSZWZlcmVuY2VJZCI6ImM3MzgwZjg3LTE2MzktNGY3My1iZDMyLWUyMTM5NGFjMDU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Gluay5zcHJpbmdlci5jb20vY2hhcHRlci8xMC4xMDA3Lzk3OC0zLTAzMC03MDU2Ni00XzY3IiwiVXJpU3RyaW5nIjoiaHR0cHM6Ly9saW5rLnNwcmluZ2VyLmNvbS9jaGFwdGVyLzEwLjEwMDcvOTc4LTMtMDMwLTcwNTY2LTRfNj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k6NDIiLCJNb2RpZmllZEJ5IjoiX1NlYmFzdGlhbiBCZWhyZW5kdCIsIklkIjoiMzljNzRjZGYtYjE5ZC00MzE2LWFmNGQtMjk1YzhjNGNiMzMxIiwiTW9kaWZpZWRPbiI6IjIwMjItMTAtMjNUMTI6Mjk6NDI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AzMC03MDU2Ni00XzY3IiwiVXJpU3RyaW5nIjoiaHR0cHM6Ly9kb2kub3JnLzEwLjEwMDcvOTc4LTMtMDMwLTcwNTY2LTRfNj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wNy85NzgtMy0wMzAtNzA1NjYtNCIsIlVyaVN0cmluZyI6Imh0dHBzOi8vZG9pLm9yZy8xMC4xMDA3Lzk3OC0zLTAzMC03MDU2Ni00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}</w:instrText>
          </w:r>
          <w:r w:rsidR="00DC7C27">
            <w:fldChar w:fldCharType="separate"/>
          </w:r>
          <w:r w:rsidR="00D223E2">
            <w:t>[14]</w:t>
          </w:r>
          <w:r w:rsidR="00DC7C27">
            <w:fldChar w:fldCharType="end"/>
          </w:r>
        </w:sdtContent>
      </w:sdt>
      <w:r w:rsidR="00E84462">
        <w:t xml:space="preserve">. The authors divide existing approaches by the configuration level in system, machine and hybrid approaches as well as into exact and approximate methods. </w:t>
      </w:r>
    </w:p>
    <w:p w14:paraId="2E687B30" w14:textId="6DBB37FD" w:rsidR="00935820" w:rsidRDefault="00454639" w:rsidP="00CD2DF9">
      <w:r>
        <w:t xml:space="preserve">Existing </w:t>
      </w:r>
      <w:r w:rsidR="004021C3">
        <w:t xml:space="preserve">approaches have in common that </w:t>
      </w:r>
      <w:r>
        <w:t>either</w:t>
      </w:r>
      <w:r w:rsidR="004021C3">
        <w:t xml:space="preserve"> only a subset of the planning tasks associated to a reconfiguration </w:t>
      </w:r>
      <w:r>
        <w:t xml:space="preserve">are considered </w:t>
      </w:r>
      <w:r w:rsidR="004021C3">
        <w:t xml:space="preserve">or that their underlying model is bound to many assumptions. Therefore, </w:t>
      </w:r>
      <w:r w:rsidR="00145018">
        <w:t>the following</w:t>
      </w:r>
      <w:r w:rsidR="004021C3">
        <w:t xml:space="preserve"> optimization approach aims </w:t>
      </w:r>
      <w:r w:rsidR="00145018">
        <w:t xml:space="preserve">to extend previous approaches by considering the following requirements: (1) </w:t>
      </w:r>
      <w:r w:rsidR="004021C3">
        <w:t>include all tasks associated to a system reconfiguration</w:t>
      </w:r>
      <w:r w:rsidR="00036F5D">
        <w:t xml:space="preserve"> </w:t>
      </w:r>
      <w:sdt>
        <w:sdtPr>
          <w:alias w:val="To edit, see citavi.com/edit"/>
          <w:tag w:val="CitaviPlaceholder#12cdbb2f-9019-4c35-9a3f-d7196c8fb635"/>
          <w:id w:val="1292017636"/>
          <w:placeholder>
            <w:docPart w:val="DefaultPlaceholder_-1854013440"/>
          </w:placeholder>
        </w:sdtPr>
        <w:sdtContent>
          <w:r w:rsidR="00036F5D">
            <w:fldChar w:fldCharType="begin"/>
          </w:r>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xZDY2YWFlLTc3ZDAtNDM2Ni04ZjhhLWMxNDk0MDI3OWE0NCIsIlJhbmdlU3RhcnQiOjIsIlJhbmdlTGVuZ3RoIjozLCJSZWZlcmVuY2VJZCI6ImNhOWM3M2ZlLTQ1NmItNDRlZi04OTNiLTgyZmY5MDNlMDM4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S4iLCJMYXN0TmFtZSI6Ik1laHJhYmkiLCJNaWRkbGVOYW1lIjoiRy4iLCJQcm90ZWN0ZWQiOmZhbHNlLCJTZXgiOjAsIkNyZWF0ZWRCeSI6Il9TZWJhc3RpYW4gQmVocmVuZHQiLCJDcmVhdGVkT24iOiIyMDIyLTAzLTIzVDE2OjA3OjMyIiwiTW9kaWZpZWRCeSI6Il9TZWJhc3RpYW4gQmVocmVuZHQiLCJJZCI6IjZhNWM3ZGJmLTIxZTktNGZiYy04YTI2LWY2ZDU0NDgyZmY1YSIsIk1vZGlmaWVkT24iOiIyMDIyLTAzLTIzVDE2OjA3OjMyIiwiUHJvamVjdCI6eyIkaWQiOiI4IiwiJHR5cGUiOiJTd2lzc0FjYWRlbWljLkNpdGF2aS5Qcm9qZWN0LCBTd2lzc0FjYWRlbWljLkNpdGF2aSJ9fSx7IiRpZCI6Ijk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pZCI6IjEw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HJlZiI6IjgifX0seyIkaWQiOiIxMS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EyIiwiJHR5cGUiOiJTd2lzc0FjYWRlbWljLkNpdGF2aS5MaW5rZWRSZXNvdXJjZSwgU3dpc3NBY2FkZW1pYy5DaXRhdmkiLCJMaW5rZWRSZXNvdXJjZVR5cGUiOjIsIlVyaVN0cmluZyI6ImNhOWM3M2ZlLTQ1NmItNDRlZi04OTNiLTgyZmY5MDNlMDM4M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Iw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Ix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MjI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jk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zMC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zE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zMi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zM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zNCIsIiR0eXBlIjoiU3dpc3NBY2FkZW1pYy5DaXRhdmkuTGlua2VkUmVzb3VyY2UsIFN3aXNzQWNhZGVtaWMuQ2l0YXZpIiwiTGlua2VkUmVzb3VyY2VUeXBlIjoyLCJVcmlTdHJpbmciOiI3YjNkODQ1OS1jOGE3LTQ1MDAtYThjMC1iODY5Y2ZlMjcyMDI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M2IiwiJHR5cGUiOiJTd2lzc0FjYWRlbWljLkNpdGF2aS5Mb2NhdGlvbiwgU3dpc3NBY2FkZW1pYy5DaXRhdmkiLCJBZGRyZXNzIjp7IiRpZCI6IjM3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zkiLCIkdHlwZSI6IlN3aXNzQWNhZGVtaWMuQ2l0YXZpLkxvY2F0aW9uLCBTd2lzc0FjYWRlbWljLkNpdGF2aSIsIkFkZHJlc3MiOnsiJGlkIjoiNDA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Q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Qy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Qz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XSwiRm9ybWF0dGVkVGV4dCI6eyIkaWQiOiI0NCIsIkNvdW50IjoxLCJUZXh0VW5pdHMiOlt7IiRpZCI6IjQ1IiwiRm9udFN0eWxlIjp7IiRpZCI6IjQ2IiwiTmV1dHJhbCI6dHJ1ZX0sIlJlYWRpbmdPcmRlciI6MSwiVGV4dCI6IlsxLDJdIn1dfSwiVGFnIjoiQ2l0YXZpUGxhY2Vob2xkZXIjMTJjZGJiMmYtOTAxOS00YzM1LTlhM2YtZDcxOTZjOGZiNjM1IiwiVGV4dCI6IlsxLDJdIiwiV0FJVmVyc2lvbiI6IjYuMTQuMC4wIn0=}</w:instrText>
          </w:r>
          <w:r w:rsidR="00036F5D">
            <w:fldChar w:fldCharType="separate"/>
          </w:r>
          <w:r w:rsidR="00D223E2">
            <w:t>[1,2]</w:t>
          </w:r>
          <w:r w:rsidR="00036F5D">
            <w:fldChar w:fldCharType="end"/>
          </w:r>
        </w:sdtContent>
      </w:sdt>
      <w:r w:rsidR="004021C3">
        <w:t xml:space="preserve"> </w:t>
      </w:r>
      <w:r w:rsidR="00145018">
        <w:t>and</w:t>
      </w:r>
      <w:r w:rsidR="004021C3">
        <w:t xml:space="preserve"> </w:t>
      </w:r>
      <w:r w:rsidR="00145018">
        <w:t>(2) utilize</w:t>
      </w:r>
      <w:r w:rsidR="004021C3">
        <w:t xml:space="preserve"> a model </w:t>
      </w:r>
      <w:r w:rsidR="000D32E4">
        <w:t xml:space="preserve">with a high </w:t>
      </w:r>
      <w:r w:rsidR="004021C3">
        <w:t xml:space="preserve">degree of </w:t>
      </w:r>
      <w:r w:rsidR="000D32E4">
        <w:t xml:space="preserve">model </w:t>
      </w:r>
      <w:r w:rsidR="004021C3">
        <w:t>accuracy and detail</w:t>
      </w:r>
      <w:r w:rsidR="000D32E4">
        <w:t xml:space="preserve"> compared to previous approaches</w:t>
      </w:r>
      <w:r w:rsidR="004021C3">
        <w:t xml:space="preserve">. </w:t>
      </w:r>
      <w:r w:rsidR="00145018">
        <w:t>In order to satisfy requirement (1), structural as well as logical reconfigurations are possible on a machine and system level.</w:t>
      </w:r>
      <w:r w:rsidR="00266AAF">
        <w:t xml:space="preserve"> The selection of decision variables of the optimization problem is thereby based on a real-world testbed for the approach, as shown in </w:t>
      </w:r>
      <w:sdt>
        <w:sdtPr>
          <w:alias w:val="To edit, see citavi.com/edit"/>
          <w:tag w:val="CitaviPlaceholder#0510ec2b-e89b-4686-a4a5-6380074f6d30"/>
          <w:id w:val="947964075"/>
          <w:placeholder>
            <w:docPart w:val="DefaultPlaceholder_-1854013440"/>
          </w:placeholder>
        </w:sdtPr>
        <w:sdtContent>
          <w:r w:rsidR="00D223E2">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OTY1NjFiLWQ0ZjAtNDk3Mi05ZjA5LTc1Y2FmMTZiZTVhOSIsIlJhbmdlTGVuZ3RoIjo0LCJSZWZlcmVuY2VJZCI6ImYyYjc1MzY5LWQ3NzgtNDg0OC04M2RlLTI4ZjVjN2I1ZGYw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wOS9DT0FTRS4yMDE2Ljc3NDM0NzciLCJVcmlTdHJpbmciOiJodHRwczovL2RvaS5vcmcvMTAuMTEwOS9DT0FTRS4yMDE2Ljc3NDM0Nz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}</w:instrText>
          </w:r>
          <w:r w:rsidR="00D223E2">
            <w:fldChar w:fldCharType="separate"/>
          </w:r>
          <w:r w:rsidR="00D223E2">
            <w:t>[15]</w:t>
          </w:r>
          <w:r w:rsidR="00D223E2">
            <w:fldChar w:fldCharType="end"/>
          </w:r>
        </w:sdtContent>
      </w:sdt>
      <w:r w:rsidR="00266AAF">
        <w:t>.</w:t>
      </w:r>
      <w:r w:rsidR="00145018">
        <w:t xml:space="preserve"> </w:t>
      </w:r>
      <w:commentRangeStart w:id="4"/>
      <w:commentRangeStart w:id="5"/>
      <w:commentRangeStart w:id="6"/>
      <w:r w:rsidR="00145018">
        <w:t>Requirement (2)</w:t>
      </w:r>
      <w:r w:rsidR="000D32E4">
        <w:t xml:space="preserve"> considering model accuracy and detail</w:t>
      </w:r>
      <w:r w:rsidR="00145018">
        <w:t xml:space="preserve"> is met by using</w:t>
      </w:r>
      <w:r w:rsidR="003F22DF">
        <w:t xml:space="preserve"> discrete-event simulation (DES) </w:t>
      </w:r>
      <w:r w:rsidR="00145018">
        <w:t>as a</w:t>
      </w:r>
      <w:r w:rsidR="003F22DF">
        <w:t xml:space="preserve"> model</w:t>
      </w:r>
      <w:r w:rsidR="00145018">
        <w:t xml:space="preserve"> of the RMS</w:t>
      </w:r>
      <w:r w:rsidR="000D32E4">
        <w:t xml:space="preserve"> </w:t>
      </w:r>
      <w:sdt>
        <w:sdtPr>
          <w:alias w:val="To edit, see citavi.com/edit"/>
          <w:tag w:val="CitaviPlaceholder#ed848486-0b99-49bc-bfa3-4d1863c8d790"/>
          <w:id w:val="82811345"/>
          <w:placeholder>
            <w:docPart w:val="DefaultPlaceholder_-1854013440"/>
          </w:placeholder>
        </w:sdtPr>
        <w:sdtContent>
          <w:r w:rsidR="00E87CB5">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NWYyN2ZkLTVkMmMtNGM3MC05NzhkLTRkYmYzZWE4ZWRkZSIsIlJhbmdlU3RhcnQiOjMsIlJhbmdlTGVuZ3RoIjo0LCJSZWZlcmVuY2VJZCI6IjFmYjk5OTRjLWQ0YWYtNDE1Ni1hMDRiLWIyYTA0NDkxOGE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QmVocmVuZHRcXEFwcERhdGFcXExvY2FsXFxUZW1wXFx5MXUwdjQyZy5qcGciLCJVcmlTdHJpbmciOiIxZmI5OTk0Yy1kNGFmLTQxNTYtYTA0Yi1iMmEwNDQ5MThhMG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RITVMuMjAxNi4yNTk2MDk5IiwiRWRpdG9ycyI6W10sIkV2YWx1YXRpb25Db21wbGV4aXR5IjowLCJFdmFsdWF0aW9uU291cmNlVGV4dEZvcm1hdCI6MCwiR3JvdXBzIjpbXSwiSGFzTGFiZWwxIjpmYWxzZSwiSGFzTGFiZWwyIjpmYWxzZSwiS2V5d29yZHMiOltd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TEwOS9USE1TLjIwMTYuMjU5NjA5OSIsIlVyaVN0cmluZyI6Imh0dHBzOi8vZG9pLm9yZy8xMC4xMTA5L1RITVMuMjAxNi4yNTk2MDk5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5L1dTQy4xOTk0LjcxNzQ3NSIsIkVkaXRvcnMiOltdLCJFdmFsdWF0aW9uQ29tcGxleGl0eSI6MCwiRXZhbHVhdGlvblNvdXJjZVRleHRGb3JtYXQiOjAsIkdyb3VwcyI6W10sIkhhc0xhYmVsMSI6ZmFsc2UsIkhhc0xhYmVsMiI6ZmFsc2UsIktleXdvcmRzIjpbXS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mh0dHA6Ly9pZWVleHBsb3JlLmllZWUub3JnL2RvY3VtZW50LzcxNzQ3NS8iLCJVcmlTdHJpbmciOiJodHRwOi8vaWVlZXhwbG9yZS5pZWVlLm9yZy9kb2N1bWVudC83MTc0NzUv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TdUMjA6MTI6NTQiLCJNb2RpZmllZEJ5IjoiX1NlYmFzdGlhbiBCZWhyZW5kdCIsIklkIjoiNzNiYTRkMTctOGQ2YS00OGM1LWEyYTEtMmQzM2NlYTNhYWM3IiwiTW9kaWZpZWRPbiI6IjIwMjItMTAtMTdUMjA6MTI6NTQiLCJQcm9qZWN0Ijp7IiRyZWYiOiI4In19LH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E2L2ouaWZhY29sLjIwMTguMDguNDc0IiwiVXJpU3RyaW5nIjoiaHR0cHM6Ly9kb2kub3JnLzEwLjEwMTYvai5pZmFjb2wuMjAxOC4wOC40NzQiLCJMaW5rZWRSZXNvdXJjZVN0YXR1cyI6OCwiUHJvcGVydGllcyI6eyIkaWQiOiI1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}</w:instrText>
          </w:r>
          <w:r w:rsidR="00E87CB5">
            <w:fldChar w:fldCharType="separate"/>
          </w:r>
          <w:r w:rsidR="00D223E2">
            <w:t>[16–18]</w:t>
          </w:r>
          <w:r w:rsidR="00E87CB5">
            <w:fldChar w:fldCharType="end"/>
          </w:r>
        </w:sdtContent>
      </w:sdt>
      <w:r w:rsidR="003F22DF">
        <w:t>.</w:t>
      </w:r>
      <w:r w:rsidR="000D32E4">
        <w:t xml:space="preserve"> </w:t>
      </w:r>
      <w:r w:rsidR="002A5C31">
        <w:t xml:space="preserve"> </w:t>
      </w:r>
      <w:commentRangeEnd w:id="4"/>
      <w:r w:rsidR="00E37BA8">
        <w:rPr>
          <w:rStyle w:val="Kommentarzeichen"/>
        </w:rPr>
        <w:commentReference w:id="4"/>
      </w:r>
      <w:commentRangeEnd w:id="5"/>
      <w:r w:rsidR="000F5DF1">
        <w:rPr>
          <w:rStyle w:val="Kommentarzeichen"/>
        </w:rPr>
        <w:commentReference w:id="5"/>
      </w:r>
      <w:commentRangeEnd w:id="6"/>
      <w:r w:rsidR="00740EE5">
        <w:rPr>
          <w:rStyle w:val="Kommentarzeichen"/>
        </w:rPr>
        <w:commentReference w:id="6"/>
      </w:r>
      <w:r w:rsidR="00145018">
        <w:t>DES</w:t>
      </w:r>
      <w:r w:rsidR="00A93081">
        <w:t xml:space="preserve"> are generally applicable in the manufacturing domain and allow specific modelling enhancement, such as extending a material flow simulations with </w:t>
      </w:r>
      <w:r w:rsidR="00145018">
        <w:t>consideration of machine failures and repair</w:t>
      </w:r>
      <w:r w:rsidR="000D32E4">
        <w:t xml:space="preserve"> </w:t>
      </w:r>
      <w:sdt>
        <w:sdtPr>
          <w:alias w:val="To edit, see citavi.com/edit"/>
          <w:tag w:val="CitaviPlaceholder#0dd26002-9df4-4692-b24d-9885c0e9d0c3"/>
          <w:id w:val="-1519231521"/>
          <w:placeholder>
            <w:docPart w:val="DefaultPlaceholder_-1854013440"/>
          </w:placeholder>
        </w:sdtPr>
        <w:sdtContent>
          <w:r w:rsidR="000D32E4">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iNDYzZWRmLTU5MGQtNDUzYS05MDYzLTFjNjM0NmM3YzM5ZCIsIlJhbmdlTGVuZ3RoIjo0LCJSZWZlcmVuY2VJZCI6IjU5MTAwMDY2LTA5YWUtNDRkMy05ZjgyLWE3MDJjYjI5MjF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qbXN5LjIwMjIuMDcuMDE2IiwiVXJpU3RyaW5nIjoiaHR0cHM6Ly9kb2kub3JnLzEwLjEwMTYvai5qbXN5LjIwMjIuMDcuMDE2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IzVDEyOjI1OjI5IiwiTW9kaWZpZWRCeSI6Il9TZWJhc3RpYW4gQmVocmVuZHQiLCJJZCI6IjY0ZjliMzVmLTMyMmItNDNmZS1iMGNmLTFkYjU5ZGQ3NmI3ZSIsIk1vZGlmaWVkT24iOiIyMDIyLTEwLTIzVDEyOjI1OjI5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aHR0cHM6Ly93d3cuc2NpZW5jZWRpcmVjdC5jb20vc2NpZW5jZS9hcnRpY2xlL3BpaS9zMDI3ODYxMjUyMjAwMTI4NSIsIlVyaVN0cmluZyI6Imh0dHBzOi8vd3d3LnNjaWVuY2VkaXJlY3QuY29tL3NjaWVuY2UvYXJ0aWNsZS9waWkvczAyNzg2MTI1MjIwMDEyO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}</w:instrText>
          </w:r>
          <w:r w:rsidR="000D32E4">
            <w:fldChar w:fldCharType="separate"/>
          </w:r>
          <w:r w:rsidR="00D223E2">
            <w:t>[19]</w:t>
          </w:r>
          <w:r w:rsidR="000D32E4">
            <w:fldChar w:fldCharType="end"/>
          </w:r>
        </w:sdtContent>
      </w:sdt>
      <w:r w:rsidR="00145018">
        <w:t xml:space="preserve">, </w:t>
      </w:r>
      <w:r w:rsidR="00A93081">
        <w:t xml:space="preserve">activity based costing </w:t>
      </w:r>
      <w:sdt>
        <w:sdtPr>
          <w:alias w:val="To edit, see citavi.com/edit"/>
          <w:tag w:val="CitaviPlaceholder#ac71f867-609c-42e1-af6e-c8fbcea70acb"/>
          <w:id w:val="-2054383132"/>
          <w:placeholder>
            <w:docPart w:val="DefaultPlaceholder_-1854013440"/>
          </w:placeholder>
        </w:sdtPr>
        <w:sdtContent>
          <w:r w:rsidR="00A93081">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xZDE5NjJmLTBlNmEtNGM1Zi05ZTMzLWMzOTNmMzk2MTcxZCIsIlJhbmdlTGVuZ3RoIjo0LCJSZWZlcmVuY2VJZCI6IjExZTEyYmVjLWNiMDYtNDdjMS05MGJhLWYzMWZlYmRmMT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DE2L1MwOTI1LTUyNzMoOTgpMDAyMDQtNyIsIlVyaVN0cmluZyI6Imh0dHBzOi8vZG9pLm9yZy8xMC4xMDE2L1MwOTI1LTUyNzMoOTgpMDAyMDQt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IwXSJ9XX0sIlRhZyI6IkNpdGF2aVBsYWNlaG9sZGVyI2FjNzFmODY3LTYwOWMtNDJlMS1hZjZlLWM4ZmJjZWE3MGFjYiIsIlRleHQiOiJbMjBdIiwiV0FJVmVyc2lvbiI6IjYuMTQuMC4wIn0=}</w:instrText>
          </w:r>
          <w:r w:rsidR="00A93081">
            <w:fldChar w:fldCharType="separate"/>
          </w:r>
          <w:r w:rsidR="00D223E2">
            <w:t>[20]</w:t>
          </w:r>
          <w:r w:rsidR="00A93081">
            <w:fldChar w:fldCharType="end"/>
          </w:r>
        </w:sdtContent>
      </w:sdt>
      <w:r w:rsidR="00A93081">
        <w:t xml:space="preserve"> or energy consumption of production processes </w:t>
      </w:r>
      <w:sdt>
        <w:sdtPr>
          <w:alias w:val="To edit, see citavi.com/edit"/>
          <w:tag w:val="CitaviPlaceholder#50d9c24c-9e7c-4b4b-b785-45d68082ddd2"/>
          <w:id w:val="364639317"/>
          <w:placeholder>
            <w:docPart w:val="DefaultPlaceholder_-1854013440"/>
          </w:placeholder>
        </w:sdtPr>
        <w:sdtContent>
          <w:r w:rsidR="00A93081">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ZGM4NjEwLTIzMzUtNDdiMy1hNGM5LTIxNjA5YzY3ZmIwZSIsIlJhbmdlTGVuZ3RoIjo0LCJSZWZlcmVuY2VJZCI6IjMyZWVhNjQ2LTk0YWUtNDY0YS1iYThkLTFlMjIyOThhNDI4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cHJvY2lyLjIwMTQuMDEuMDg4IiwiVXJpU3RyaW5nIjoiaHR0cHM6Ly9kb2kub3JnLzEwLjEwMTYvai5wcm9jaXIuMjAxNC4wMS4wODg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}</w:instrText>
          </w:r>
          <w:r w:rsidR="00A93081">
            <w:fldChar w:fldCharType="separate"/>
          </w:r>
          <w:r w:rsidR="00D223E2">
            <w:t>[21]</w:t>
          </w:r>
          <w:r w:rsidR="00A93081">
            <w:fldChar w:fldCharType="end"/>
          </w:r>
        </w:sdtContent>
      </w:sdt>
      <w:r w:rsidR="00A93081">
        <w:t xml:space="preserve">. Considering the combinatorial complexity of the reconfiguration of a manufacturing system, </w:t>
      </w:r>
      <w:r w:rsidR="003623C0">
        <w:t xml:space="preserve">global </w:t>
      </w:r>
      <w:r w:rsidR="004021C3">
        <w:t>optimization methods, such as meta-heuristics,</w:t>
      </w:r>
      <w:r w:rsidR="00A93081">
        <w:t xml:space="preserve"> are</w:t>
      </w:r>
      <w:r w:rsidR="003623C0">
        <w:t xml:space="preserve"> advisable </w:t>
      </w:r>
      <w:sdt>
        <w:sdtPr>
          <w:alias w:val="To edit, see citavi.com/edit"/>
          <w:tag w:val="CitaviPlaceholder#e0ccf64f-5579-45bf-a021-82099e90769e"/>
          <w:id w:val="-1270467160"/>
          <w:placeholder>
            <w:docPart w:val="DefaultPlaceholder_-1854013440"/>
          </w:placeholder>
        </w:sdtPr>
        <w:sdtContent>
          <w:r w:rsidR="003623C0">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mZjA3MDc4LTM4M2YtNGNlMy1hYTEzLTQ3NjI0MGE4NmRjOCIsIlJhbmdlU3RhcnQiOjMsIlJhbmdlTGVuZ3RoIjo0LCJSZWZlcmVuY2VJZCI6ImQxMzAwNzI3LWVmYzMtNGEyNC05ZDQzLTU3NzIxMDU1NmQ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Oi8vaWVlZXhwbG9yZS5pZWVlLm9yZy9kb2N1bWVudC8xMTcyODY2LyIsIlVyaVN0cmluZyI6Imh0dHA6Ly9pZWVleHBsb3JlLmllZWUub3JnL2RvY3VtZW50LzExNzI4NjYv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AxNi9qLmlqcGUuMjAxMy4xMC4wMTYiLCJVcmlTdHJpbmciOiJodHRwczovL2RvaS5vcmcvMTAuMTAxNi9qLmlqcGUuMjAxMy4xMC4wMTY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}</w:instrText>
          </w:r>
          <w:r w:rsidR="003623C0">
            <w:fldChar w:fldCharType="separate"/>
          </w:r>
          <w:r w:rsidR="00D223E2">
            <w:t>[22,23]</w:t>
          </w:r>
          <w:r w:rsidR="003623C0">
            <w:fldChar w:fldCharType="end"/>
          </w:r>
        </w:sdtContent>
      </w:sdt>
      <w:r w:rsidR="004021C3">
        <w:t xml:space="preserve">. </w:t>
      </w:r>
      <w:r w:rsidR="003623C0">
        <w:t>This is based on the</w:t>
      </w:r>
      <w:r w:rsidR="004021C3">
        <w:t xml:space="preserve"> general applicability, simplicity and good behaviour </w:t>
      </w:r>
      <w:r w:rsidR="003623C0">
        <w:t xml:space="preserve">of meta-heuristics </w:t>
      </w:r>
      <w:r w:rsidR="004021C3">
        <w:t>concerning global optimization in large and discrete search spaces</w:t>
      </w:r>
      <w:r w:rsidR="000D32E4">
        <w:t xml:space="preserve"> </w:t>
      </w:r>
      <w:sdt>
        <w:sdtPr>
          <w:alias w:val="To edit, see citavi.com/edit"/>
          <w:tag w:val="CitaviPlaceholder#0f7b0397-dd62-4dc6-9d26-908da8e570e6"/>
          <w:id w:val="821547183"/>
          <w:placeholder>
            <w:docPart w:val="DefaultPlaceholder_-1854013440"/>
          </w:placeholder>
        </w:sdtPr>
        <w:sdtContent>
          <w:r w:rsidR="008842D6">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NTFhNDRhLTliODItNGI2MC04NWNjLTY1MDU4MjI5ODQ1NCIsIlJhbmdlTGVuZ3RoIjo0LCJSZWZlcmVuY2VJZCI6ImM3MzgwZjg3LTE2MzktNGY3My1iZDMyLWUyMTM5NGFjMDUy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bGluay5zcHJpbmdlci5jb20vY2hhcHRlci8xMC4xMDA3Lzk3OC0zLTAzMC03MDU2Ni00XzY3IiwiVXJpU3RyaW5nIjoiaHR0cHM6Ly9saW5rLnNwcmluZ2VyLmNvbS9jaGFwdGVyLzEwLjEwMDcvOTc4LTMtMDMwLTcwNTY2LTRfNjc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NUMTI6Mjk6NDIiLCJNb2RpZmllZEJ5IjoiX1NlYmFzdGlhbiBCZWhyZW5kdCIsIklkIjoiMzljNzRjZGYtYjE5ZC00MzE2LWFmNGQtMjk1YzhjNGNiMzMxIiwiTW9kaWZpZWRPbiI6IjIwMjItMTAtMjNUMTI6Mjk6NDI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xMDA3Lzk3OC0zLTAzMC03MDU2Ni00XzY3IiwiVXJpU3RyaW5nIjoiaHR0cHM6Ly9kb2kub3JnLzEwLjEwMDcvOTc4LTMtMDMwLTcwNTY2LTRfNj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}</w:instrText>
          </w:r>
          <w:r w:rsidR="008842D6">
            <w:fldChar w:fldCharType="separate"/>
          </w:r>
          <w:r w:rsidR="00D223E2">
            <w:t>[14]</w:t>
          </w:r>
          <w:r w:rsidR="008842D6">
            <w:fldChar w:fldCharType="end"/>
          </w:r>
        </w:sdtContent>
      </w:sdt>
      <w:r w:rsidR="004021C3">
        <w:t xml:space="preserve">. </w:t>
      </w:r>
      <w:r w:rsidR="00EC06AC">
        <w:t>Therefore, this paper aims</w:t>
      </w:r>
      <w:r w:rsidR="002C716B">
        <w:t xml:space="preserve"> to investigate the suitability of simulation-based optimization with meta-heuristics for manufacturing system reconfiguration planning</w:t>
      </w:r>
      <w:r w:rsidR="00EC06AC">
        <w:t xml:space="preserve"> by</w:t>
      </w:r>
      <w:r w:rsidR="002C716B">
        <w:t xml:space="preserve"> assess</w:t>
      </w:r>
      <w:r w:rsidR="00EC06AC">
        <w:t>ing</w:t>
      </w:r>
      <w:r w:rsidR="002C716B">
        <w:t xml:space="preserve"> and compar</w:t>
      </w:r>
      <w:r w:rsidR="00EC06AC">
        <w:t xml:space="preserve">ing </w:t>
      </w:r>
      <w:r w:rsidR="002C716B">
        <w:t>the performance of three distinct meta-heuristics</w:t>
      </w:r>
      <w:r w:rsidR="00EC06AC">
        <w:t>: evolutionar</w:t>
      </w:r>
      <w:r w:rsidR="00247FB6">
        <w:t>y</w:t>
      </w:r>
      <w:r w:rsidR="00EC06AC">
        <w:t xml:space="preserve"> algorithms, simulated annealing and </w:t>
      </w:r>
      <w:proofErr w:type="spellStart"/>
      <w:r w:rsidR="00EC06AC">
        <w:t>tabu</w:t>
      </w:r>
      <w:proofErr w:type="spellEnd"/>
      <w:r w:rsidR="00EC06AC">
        <w:t xml:space="preserve"> search</w:t>
      </w:r>
      <w:r w:rsidR="002C716B">
        <w:t>.</w:t>
      </w:r>
      <w:r w:rsidR="00EC06AC">
        <w:t xml:space="preserve"> The paper is structured as followed: the optimization problem and the used meta-heuristics </w:t>
      </w:r>
      <w:r w:rsidR="002A5C31">
        <w:t xml:space="preserve">are described </w:t>
      </w:r>
      <w:r w:rsidR="00EC06AC">
        <w:t xml:space="preserve">in chapter 2. Chapter 3 shows and explains the results of the experiments which are subsequently discussed </w:t>
      </w:r>
      <w:r w:rsidR="002A5C31">
        <w:t xml:space="preserve">in </w:t>
      </w:r>
      <w:r w:rsidR="00EC06AC">
        <w:t>chapter 4. Lastly, the paper conclude</w:t>
      </w:r>
      <w:r w:rsidR="00D7328C">
        <w:t>s</w:t>
      </w:r>
      <w:r w:rsidR="00EC06AC">
        <w:t xml:space="preserve"> with a summary and an outlook in chapter 5. </w:t>
      </w:r>
    </w:p>
    <w:p w14:paraId="5F614C5F" w14:textId="47864F5B" w:rsidR="00CD2DF9" w:rsidRDefault="00CD2DF9" w:rsidP="00CD2DF9">
      <w:pPr>
        <w:pStyle w:val="CPSLberschrift1"/>
      </w:pPr>
      <w:r>
        <w:t>Methods</w:t>
      </w:r>
    </w:p>
    <w:p w14:paraId="284DA7C3" w14:textId="30C1ED05" w:rsidR="00391A57" w:rsidRDefault="0067213D" w:rsidP="00921FBA">
      <w:pPr>
        <w:pStyle w:val="CPSLberschrift11"/>
      </w:pPr>
      <w:r>
        <w:t xml:space="preserve">Optimization Problem Description </w:t>
      </w:r>
    </w:p>
    <w:p w14:paraId="515CAD84" w14:textId="57C814E9" w:rsidR="00DA68C1" w:rsidRDefault="005C3D03" w:rsidP="000833AB">
      <w:pPr>
        <w:rPr>
          <w:rFonts w:eastAsiaTheme="minorEastAsia"/>
          <w:lang w:eastAsia="de-DE"/>
        </w:rPr>
      </w:pPr>
      <w:r>
        <w:t xml:space="preserve">The description of the optimization problem is oriented </w:t>
      </w:r>
      <w:r w:rsidR="00F34D70">
        <w:t xml:space="preserve">towards </w:t>
      </w:r>
      <w:r>
        <w:t>the description of a complex job-shop scheduling problem</w:t>
      </w:r>
      <w:r w:rsidR="004F49F7">
        <w:t xml:space="preserve"> </w:t>
      </w:r>
      <w:sdt>
        <w:sdtPr>
          <w:alias w:val="To edit, see citavi.com/edit"/>
          <w:tag w:val="CitaviPlaceholder#9ffd7cce-192d-4f89-ab35-afe30163b409"/>
          <w:id w:val="204380611"/>
          <w:placeholder>
            <w:docPart w:val="DefaultPlaceholder_-1854013440"/>
          </w:placeholder>
        </w:sdtPr>
        <w:sdtContent>
          <w:r w:rsidR="004F49F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iOGZkYzk4LTUwNDAtNGZmMi1iOTJkLWNhNjNkZmRkYWIwYSIsIlJhbmdlTGVuZ3RoIjo0LCJSZWZlcmVuY2VJZCI6ImVhOGU0NTU1LTRhNjQtNDhmMS04ODc5LTc1YjkxMWI3MTd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xMS9pdG9yLjEyMTk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ExMS9pdG9yLjEyMTk5IiwiVXJpU3RyaW5nIjoiaHR0cHM6Ly9kb2kub3JnLzEwLjExMTEvaXRvci4xMjE5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}</w:instrText>
          </w:r>
          <w:r w:rsidR="004F49F7">
            <w:fldChar w:fldCharType="separate"/>
          </w:r>
          <w:r w:rsidR="00D223E2">
            <w:t>[24]</w:t>
          </w:r>
          <w:r w:rsidR="004F49F7">
            <w:fldChar w:fldCharType="end"/>
          </w:r>
        </w:sdtContent>
      </w:sdt>
      <w:r w:rsidR="004F49F7">
        <w:t xml:space="preserve"> and the formalization of RMS </w:t>
      </w:r>
      <w:sdt>
        <w:sdtPr>
          <w:alias w:val="To edit, see citavi.com/edit"/>
          <w:tag w:val="CitaviPlaceholder#7cfd7902-cb6f-4d64-848a-cb267c6ed106"/>
          <w:id w:val="-1266226858"/>
          <w:placeholder>
            <w:docPart w:val="DefaultPlaceholder_-1854013440"/>
          </w:placeholder>
        </w:sdtPr>
        <w:sdtContent>
          <w:r w:rsidR="004F49F7">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ZTM2MjEzLTdhMTAtNDQ5OC1hOWJiLTQ5MTdlYWFiNjVmNSIsIlJhbmdlTGVuZ3RoIjo0LCJSZWZlcmVuY2VJZCI6ImQ5MWIyNDE0LTI3NDYtNDg5Zi1hMDJhLTMyNzRmYWJjYmQ5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wMDcvczEwNjk2LTAwNy05MDIwLXgiLCJVcmlTdHJpbmciOiJodHRwczovL2RvaS5vcmcvMTAuMTAwNy9zMTA2OTYtMDA3LTkwMjAteC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}</w:instrText>
          </w:r>
          <w:r w:rsidR="004F49F7">
            <w:fldChar w:fldCharType="separate"/>
          </w:r>
          <w:r w:rsidR="00D223E2">
            <w:t>[12]</w:t>
          </w:r>
          <w:r w:rsidR="004F49F7">
            <w:fldChar w:fldCharType="end"/>
          </w:r>
        </w:sdtContent>
      </w:sdt>
      <w:r w:rsidR="004F49F7">
        <w:t xml:space="preserve">. </w:t>
      </w:r>
      <w:r>
        <w:t>There</w:t>
      </w:r>
      <w:r w:rsidR="00F34D70">
        <w:t xml:space="preserve"> is</w:t>
      </w:r>
      <w:r>
        <w:t xml:space="preserve"> a </w:t>
      </w:r>
      <w:r w:rsidR="00DF187D">
        <w:t>set</w:t>
      </w:r>
      <w:r>
        <w:t xml:space="preserve"> of </w:t>
      </w:r>
      <m:oMath>
        <m:r>
          <w:rPr>
            <w:rFonts w:ascii="Cambria Math" w:hAnsi="Cambria Math"/>
          </w:rPr>
          <m:t>n</m:t>
        </m:r>
      </m:oMath>
      <w:r w:rsidR="00DF187D">
        <w:t xml:space="preserve"> </w:t>
      </w:r>
      <w:r w:rsidRPr="00E964ED">
        <w:t xml:space="preserve">jobs </w:t>
      </w:r>
      <m:oMath>
        <m:r>
          <w:rPr>
            <w:rFonts w:ascii="Cambria Math" w:hAnsi="Cambria Math"/>
            <w:lang w:val="en-US" w:eastAsia="de-DE"/>
          </w:rPr>
          <m:t>J=</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2</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n</m:t>
            </m:r>
          </m:sub>
        </m:sSub>
      </m:oMath>
      <w:r w:rsidR="00A17F4D">
        <w:rPr>
          <w:rFonts w:eastAsiaTheme="minorEastAsia"/>
          <w:lang w:eastAsia="de-DE"/>
        </w:rPr>
        <w:t>}</w:t>
      </w:r>
      <w:r w:rsidR="00F34D70" w:rsidRPr="00E964ED">
        <w:rPr>
          <w:rFonts w:eastAsiaTheme="minorEastAsia"/>
          <w:lang w:val="en-US" w:eastAsia="de-DE"/>
        </w:rPr>
        <w:t>, that</w:t>
      </w:r>
      <w:r w:rsidR="00921FBA" w:rsidRPr="00687D1D">
        <w:rPr>
          <w:lang w:eastAsia="de-DE"/>
        </w:rPr>
        <w:t xml:space="preserve"> </w:t>
      </w:r>
      <w:r>
        <w:rPr>
          <w:lang w:eastAsia="de-DE"/>
        </w:rPr>
        <w:lastRenderedPageBreak/>
        <w:t>need to be processed</w:t>
      </w:r>
      <w:r w:rsidR="00DF187D">
        <w:rPr>
          <w:lang w:eastAsia="de-DE"/>
        </w:rPr>
        <w:t xml:space="preserve"> on </w:t>
      </w:r>
      <m:oMath>
        <m:r>
          <w:rPr>
            <w:rFonts w:ascii="Cambria Math" w:hAnsi="Cambria Math"/>
            <w:lang w:eastAsia="de-DE"/>
          </w:rPr>
          <m:t>m</m:t>
        </m:r>
      </m:oMath>
      <w:r w:rsidR="00DF187D">
        <w:rPr>
          <w:lang w:eastAsia="de-DE"/>
        </w:rPr>
        <w:t xml:space="preserve"> </w:t>
      </w:r>
      <w:r w:rsidR="00B54972">
        <w:rPr>
          <w:lang w:eastAsia="de-DE"/>
        </w:rPr>
        <w:t>resources</w:t>
      </w:r>
      <w:r w:rsidR="00DF187D">
        <w:rPr>
          <w:lang w:eastAsia="de-DE"/>
        </w:rPr>
        <w:t xml:space="preserve">, where the set of </w:t>
      </w:r>
      <m:oMath>
        <m:r>
          <w:rPr>
            <w:rFonts w:ascii="Cambria Math" w:hAnsi="Cambria Math"/>
            <w:lang w:eastAsia="de-DE"/>
          </w:rPr>
          <m:t>m</m:t>
        </m:r>
      </m:oMath>
      <w:r w:rsidR="00DF187D">
        <w:rPr>
          <w:lang w:eastAsia="de-DE"/>
        </w:rPr>
        <w:t xml:space="preserve"> resources is </w:t>
      </w:r>
      <m:oMath>
        <m:r>
          <w:rPr>
            <w:rFonts w:ascii="Cambria Math" w:hAnsi="Cambria Math"/>
            <w:lang w:eastAsia="de-DE"/>
          </w:rPr>
          <m:t>R=</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2</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m</m:t>
            </m:r>
          </m:sub>
        </m:sSub>
        <m:r>
          <w:rPr>
            <w:rFonts w:ascii="Cambria Math" w:hAnsi="Cambria Math"/>
            <w:lang w:eastAsia="de-DE"/>
          </w:rPr>
          <m:t>}</m:t>
        </m:r>
      </m:oMath>
      <w:r w:rsidR="00DF187D">
        <w:rPr>
          <w:rFonts w:eastAsiaTheme="minorEastAsia"/>
          <w:lang w:eastAsia="de-DE"/>
        </w:rPr>
        <w:t xml:space="preserve">. </w:t>
      </w:r>
      <w:r w:rsidR="004730A3">
        <w:rPr>
          <w:rFonts w:eastAsiaTheme="minorEastAsia"/>
          <w:lang w:eastAsia="de-DE"/>
        </w:rPr>
        <w:t>Each job</w:t>
      </w:r>
      <w:r w:rsidR="0037128C">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J</m:t>
            </m:r>
          </m:e>
          <m:sub>
            <m:r>
              <w:rPr>
                <w:rFonts w:ascii="Cambria Math" w:hAnsi="Cambria Math"/>
                <w:lang w:eastAsia="de-DE"/>
              </w:rPr>
              <m:t>j</m:t>
            </m:r>
          </m:sub>
        </m:sSub>
      </m:oMath>
      <w:r w:rsidR="004730A3">
        <w:rPr>
          <w:rFonts w:eastAsiaTheme="minorEastAsia"/>
          <w:lang w:eastAsia="de-DE"/>
        </w:rPr>
        <w:t xml:space="preserve"> consists thereby of a sequence of </w:t>
      </w:r>
      <m:oMath>
        <m:sSub>
          <m:sSubPr>
            <m:ctrlPr>
              <w:rPr>
                <w:rFonts w:ascii="Cambria Math" w:eastAsiaTheme="minorEastAsia" w:hAnsi="Cambria Math"/>
                <w:i/>
                <w:lang w:eastAsia="de-DE"/>
              </w:rPr>
            </m:ctrlPr>
          </m:sSubPr>
          <m:e>
            <m:r>
              <w:rPr>
                <w:rFonts w:ascii="Cambria Math" w:eastAsiaTheme="minorEastAsia" w:hAnsi="Cambria Math"/>
                <w:lang w:eastAsia="de-DE"/>
              </w:rPr>
              <m:t>n</m:t>
            </m:r>
          </m:e>
          <m:sub>
            <m:r>
              <w:rPr>
                <w:rFonts w:ascii="Cambria Math" w:eastAsiaTheme="minorEastAsia" w:hAnsi="Cambria Math"/>
                <w:lang w:eastAsia="de-DE"/>
              </w:rPr>
              <m:t>j</m:t>
            </m:r>
          </m:sub>
        </m:sSub>
      </m:oMath>
      <w:r w:rsidR="00F8533E">
        <w:rPr>
          <w:rFonts w:eastAsiaTheme="minorEastAsia"/>
          <w:lang w:eastAsia="de-DE"/>
        </w:rPr>
        <w:t xml:space="preserve"> operations </w:t>
      </w:r>
      <m:oMath>
        <m:r>
          <w:rPr>
            <w:rFonts w:ascii="Cambria Math" w:eastAsiaTheme="minorEastAsia" w:hAnsi="Cambria Math"/>
            <w:lang w:eastAsia="de-DE"/>
          </w:rPr>
          <m:t>(</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1</m:t>
            </m:r>
          </m:sub>
        </m:sSub>
        <m:r>
          <w:rPr>
            <w:rFonts w:ascii="Cambria Math" w:eastAsiaTheme="minorEastAsia" w:hAnsi="Cambria Math"/>
            <w:lang w:eastAsia="de-DE"/>
          </w:rPr>
          <m:t xml:space="preserve">, </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2</m:t>
            </m:r>
          </m:sub>
        </m:sSub>
        <m:r>
          <w:rPr>
            <w:rFonts w:ascii="Cambria Math" w:eastAsiaTheme="minorEastAsia" w:hAnsi="Cambria Math"/>
            <w:lang w:eastAsia="de-DE"/>
          </w:rPr>
          <m:t xml:space="preserve">, …, </m:t>
        </m:r>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 xml:space="preserve">j, </m:t>
            </m:r>
            <m:sSub>
              <m:sSubPr>
                <m:ctrlPr>
                  <w:rPr>
                    <w:rFonts w:ascii="Cambria Math" w:eastAsiaTheme="minorEastAsia" w:hAnsi="Cambria Math"/>
                    <w:i/>
                    <w:lang w:eastAsia="de-DE"/>
                  </w:rPr>
                </m:ctrlPr>
              </m:sSubPr>
              <m:e>
                <m:r>
                  <w:rPr>
                    <w:rFonts w:ascii="Cambria Math" w:eastAsiaTheme="minorEastAsia" w:hAnsi="Cambria Math"/>
                    <w:lang w:eastAsia="de-DE"/>
                  </w:rPr>
                  <m:t>n</m:t>
                </m:r>
              </m:e>
              <m:sub>
                <m:r>
                  <w:rPr>
                    <w:rFonts w:ascii="Cambria Math" w:eastAsiaTheme="minorEastAsia" w:hAnsi="Cambria Math"/>
                    <w:lang w:eastAsia="de-DE"/>
                  </w:rPr>
                  <m:t>j</m:t>
                </m:r>
              </m:sub>
            </m:sSub>
          </m:sub>
        </m:sSub>
        <m:r>
          <w:rPr>
            <w:rFonts w:ascii="Cambria Math" w:eastAsiaTheme="minorEastAsia" w:hAnsi="Cambria Math"/>
            <w:lang w:eastAsia="de-DE"/>
          </w:rPr>
          <m:t>)</m:t>
        </m:r>
      </m:oMath>
      <w:r w:rsidR="0013439E">
        <w:rPr>
          <w:rFonts w:eastAsiaTheme="minorEastAsia"/>
          <w:lang w:eastAsia="de-DE"/>
        </w:rPr>
        <w:t xml:space="preserve">. The execution of </w:t>
      </w:r>
      <w:r w:rsidR="00B54972">
        <w:rPr>
          <w:rFonts w:eastAsiaTheme="minorEastAsia"/>
          <w:lang w:eastAsia="de-DE"/>
        </w:rPr>
        <w:t xml:space="preserve">each </w:t>
      </w:r>
      <w:r w:rsidR="0013439E">
        <w:rPr>
          <w:rFonts w:eastAsiaTheme="minorEastAsia"/>
          <w:lang w:eastAsia="de-DE"/>
        </w:rPr>
        <w:t xml:space="preserve">operation </w:t>
      </w:r>
      <m:oMath>
        <m:r>
          <w:rPr>
            <w:rFonts w:ascii="Cambria Math" w:eastAsiaTheme="minorEastAsia" w:hAnsi="Cambria Math"/>
            <w:lang w:eastAsia="de-DE"/>
          </w:rPr>
          <m:t>i</m:t>
        </m:r>
      </m:oMath>
      <w:r w:rsidR="0013439E">
        <w:rPr>
          <w:rFonts w:eastAsiaTheme="minorEastAsia"/>
          <w:lang w:eastAsia="de-DE"/>
        </w:rPr>
        <w:t xml:space="preserve"> of job </w:t>
      </w:r>
      <m:oMath>
        <m:r>
          <w:rPr>
            <w:rFonts w:ascii="Cambria Math" w:eastAsiaTheme="minorEastAsia" w:hAnsi="Cambria Math"/>
            <w:lang w:eastAsia="de-DE"/>
          </w:rPr>
          <m:t>j</m:t>
        </m:r>
      </m:oMath>
      <w:r w:rsidR="00B54972">
        <w:rPr>
          <w:rFonts w:eastAsiaTheme="minorEastAsia"/>
          <w:lang w:eastAsia="de-DE"/>
        </w:rPr>
        <w:t xml:space="preserve"> (</w:t>
      </w:r>
      <m:oMath>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j, i</m:t>
            </m:r>
          </m:sub>
        </m:sSub>
        <m:r>
          <w:rPr>
            <w:rFonts w:ascii="Cambria Math" w:eastAsiaTheme="minorEastAsia" w:hAnsi="Cambria Math"/>
            <w:lang w:eastAsia="de-DE"/>
          </w:rPr>
          <m:t>)</m:t>
        </m:r>
      </m:oMath>
      <w:r w:rsidR="00B54972">
        <w:rPr>
          <w:rFonts w:eastAsiaTheme="minorEastAsia"/>
          <w:lang w:eastAsia="de-DE"/>
        </w:rPr>
        <w:t xml:space="preserve"> requires a resource </w:t>
      </w:r>
      <m:oMath>
        <m:r>
          <w:rPr>
            <w:rFonts w:ascii="Cambria Math" w:eastAsiaTheme="minorEastAsia" w:hAnsi="Cambria Math"/>
            <w:lang w:eastAsia="de-DE"/>
          </w:rPr>
          <m:t>R(i,j)</m:t>
        </m:r>
      </m:oMath>
      <w:r w:rsidR="00B54972">
        <w:rPr>
          <w:rFonts w:eastAsiaTheme="minorEastAsia"/>
          <w:lang w:eastAsia="de-DE"/>
        </w:rPr>
        <w:t xml:space="preserve"> that is capable to perform this process. Each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sidR="00B54972">
        <w:rPr>
          <w:rFonts w:eastAsiaTheme="minorEastAsia"/>
          <w:lang w:eastAsia="de-DE"/>
        </w:rPr>
        <w:t xml:space="preserve"> is thereby equipped with a set of</w:t>
      </w:r>
      <w:r w:rsidR="00852E5C">
        <w:rPr>
          <w:rFonts w:eastAsiaTheme="minorEastAsia"/>
          <w:lang w:eastAsia="de-DE"/>
        </w:rPr>
        <w:t xml:space="preserve"> </w:t>
      </w:r>
      <m:oMath>
        <m:sSub>
          <m:sSubPr>
            <m:ctrlPr>
              <w:rPr>
                <w:rFonts w:ascii="Cambria Math" w:eastAsiaTheme="minorEastAsia" w:hAnsi="Cambria Math"/>
                <w:i/>
                <w:lang w:eastAsia="de-DE"/>
              </w:rPr>
            </m:ctrlPr>
          </m:sSubPr>
          <m:e>
            <m:r>
              <w:rPr>
                <w:rFonts w:ascii="Cambria Math" w:eastAsiaTheme="minorEastAsia" w:hAnsi="Cambria Math"/>
                <w:lang w:eastAsia="de-DE"/>
              </w:rPr>
              <m:t>c</m:t>
            </m:r>
          </m:e>
          <m:sub>
            <m:r>
              <w:rPr>
                <w:rFonts w:ascii="Cambria Math" w:eastAsiaTheme="minorEastAsia" w:hAnsi="Cambria Math"/>
                <w:lang w:eastAsia="de-DE"/>
              </w:rPr>
              <m:t>k</m:t>
            </m:r>
          </m:sub>
        </m:sSub>
      </m:oMath>
      <w:r w:rsidR="00B54972">
        <w:rPr>
          <w:rFonts w:eastAsiaTheme="minorEastAsia"/>
          <w:lang w:eastAsia="de-DE"/>
        </w:rPr>
        <w:t xml:space="preserve"> process modules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sSub>
              <m:sSubPr>
                <m:ctrlPr>
                  <w:rPr>
                    <w:rFonts w:ascii="Cambria Math" w:hAnsi="Cambria Math"/>
                    <w:i/>
                    <w:lang w:eastAsia="de-DE"/>
                  </w:rPr>
                </m:ctrlPr>
              </m:sSubPr>
              <m:e>
                <m:r>
                  <w:rPr>
                    <w:rFonts w:ascii="Cambria Math" w:hAnsi="Cambria Math"/>
                    <w:lang w:eastAsia="de-DE"/>
                  </w:rPr>
                  <m:t>c</m:t>
                </m:r>
              </m:e>
              <m:sub>
                <m:r>
                  <w:rPr>
                    <w:rFonts w:ascii="Cambria Math" w:hAnsi="Cambria Math"/>
                    <w:lang w:eastAsia="de-DE"/>
                  </w:rPr>
                  <m:t>k</m:t>
                </m:r>
              </m:sub>
            </m:sSub>
          </m:sub>
        </m:sSub>
        <m:r>
          <w:rPr>
            <w:rFonts w:ascii="Cambria Math" w:hAnsi="Cambria Math"/>
            <w:lang w:eastAsia="de-DE"/>
          </w:rPr>
          <m:t xml:space="preserve"> }</m:t>
        </m:r>
      </m:oMath>
      <w:r w:rsidR="00B54972">
        <w:rPr>
          <w:rFonts w:eastAsiaTheme="minorEastAsia"/>
          <w:lang w:eastAsia="de-DE"/>
        </w:rPr>
        <w:t xml:space="preserve">, where each process module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ϵ</m:t>
        </m:r>
        <m:sSub>
          <m:sSubPr>
            <m:ctrlPr>
              <w:rPr>
                <w:rFonts w:ascii="Cambria Math" w:hAnsi="Cambria Math"/>
                <w:i/>
                <w:lang w:eastAsia="de-DE"/>
              </w:rPr>
            </m:ctrlPr>
          </m:sSubPr>
          <m:e>
            <m:r>
              <w:rPr>
                <w:rFonts w:ascii="Cambria Math" w:hAnsi="Cambria Math"/>
                <w:lang w:eastAsia="de-DE"/>
              </w:rPr>
              <m:t xml:space="preserve"> M</m:t>
            </m:r>
          </m:e>
          <m:sub>
            <m:r>
              <w:rPr>
                <w:rFonts w:ascii="Cambria Math" w:hAnsi="Cambria Math"/>
                <w:lang w:eastAsia="de-DE"/>
              </w:rPr>
              <m:t>k</m:t>
            </m:r>
          </m:sub>
        </m:sSub>
        <m:r>
          <w:rPr>
            <w:rFonts w:ascii="Cambria Math" w:hAnsi="Cambria Math"/>
            <w:lang w:eastAsia="de-DE"/>
          </w:rPr>
          <m:t xml:space="preserve"> </m:t>
        </m:r>
      </m:oMath>
      <w:r w:rsidR="00B54972">
        <w:rPr>
          <w:rFonts w:eastAsiaTheme="minorEastAsia"/>
          <w:lang w:eastAsia="de-DE"/>
        </w:rPr>
        <w:t xml:space="preserve"> enables the resource to perform a </w:t>
      </w:r>
      <w:r w:rsidR="00852E5C">
        <w:rPr>
          <w:rFonts w:eastAsiaTheme="minorEastAsia"/>
          <w:lang w:eastAsia="de-DE"/>
        </w:rPr>
        <w:t xml:space="preserve">distinct subset </w:t>
      </w:r>
      <m:oMath>
        <m:sSub>
          <m:sSubPr>
            <m:ctrlPr>
              <w:rPr>
                <w:rFonts w:ascii="Cambria Math" w:hAnsi="Cambria Math"/>
                <w:i/>
                <w:lang w:eastAsia="de-DE"/>
              </w:rPr>
            </m:ctrlPr>
          </m:sSubPr>
          <m:e>
            <m:r>
              <w:rPr>
                <w:rFonts w:ascii="Cambria Math" w:hAnsi="Cambria Math"/>
                <w:lang w:eastAsia="de-DE"/>
              </w:rPr>
              <m:t>O</m:t>
            </m:r>
          </m:e>
          <m:sub>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sub>
        </m:sSub>
      </m:oMath>
      <w:r w:rsidR="00B54972">
        <w:rPr>
          <w:rFonts w:eastAsiaTheme="minorEastAsia"/>
          <w:lang w:eastAsia="de-DE"/>
        </w:rPr>
        <w:t xml:space="preserve"> </w:t>
      </w:r>
      <w:r w:rsidR="00852E5C">
        <w:rPr>
          <w:rFonts w:eastAsiaTheme="minorEastAsia"/>
          <w:lang w:eastAsia="de-DE"/>
        </w:rPr>
        <w:t xml:space="preserve">of all possible operations </w:t>
      </w:r>
      <m:oMath>
        <m:sSub>
          <m:sSubPr>
            <m:ctrlPr>
              <w:rPr>
                <w:rFonts w:ascii="Cambria Math" w:eastAsiaTheme="minorEastAsia" w:hAnsi="Cambria Math"/>
                <w:i/>
                <w:lang w:eastAsia="de-DE"/>
              </w:rPr>
            </m:ctrlPr>
          </m:sSubPr>
          <m:e>
            <m:r>
              <w:rPr>
                <w:rFonts w:ascii="Cambria Math" w:eastAsiaTheme="minorEastAsia" w:hAnsi="Cambria Math"/>
                <w:lang w:eastAsia="de-DE"/>
              </w:rPr>
              <m:t>O</m:t>
            </m:r>
          </m:e>
          <m:sub>
            <m:r>
              <w:rPr>
                <w:rFonts w:ascii="Cambria Math" w:eastAsiaTheme="minorEastAsia" w:hAnsi="Cambria Math"/>
                <w:lang w:eastAsia="de-DE"/>
              </w:rPr>
              <m:t>i,j</m:t>
            </m:r>
          </m:sub>
        </m:sSub>
      </m:oMath>
      <w:r w:rsidR="00B54972" w:rsidRPr="00687D1D">
        <w:rPr>
          <w:lang w:eastAsia="de-DE"/>
        </w:rPr>
        <w:t>.</w:t>
      </w:r>
      <w:r w:rsidR="00852E5C">
        <w:rPr>
          <w:lang w:eastAsia="de-DE"/>
        </w:rPr>
        <w:t xml:space="preserve"> </w:t>
      </w:r>
      <w:r w:rsidR="00975FC1">
        <w:rPr>
          <w:lang w:eastAsia="de-DE"/>
        </w:rPr>
        <w:t xml:space="preserve">The set of all </w:t>
      </w:r>
      <m:oMath>
        <m:r>
          <w:rPr>
            <w:rFonts w:ascii="Cambria Math" w:hAnsi="Cambria Math"/>
            <w:lang w:eastAsia="de-DE"/>
          </w:rPr>
          <m:t>c</m:t>
        </m:r>
      </m:oMath>
      <w:r w:rsidR="00975FC1">
        <w:rPr>
          <w:lang w:eastAsia="de-DE"/>
        </w:rPr>
        <w:t xml:space="preserve"> process modules will be calle</w:t>
      </w:r>
      <w:r w:rsidR="00F00D66">
        <w:rPr>
          <w:lang w:eastAsia="de-DE"/>
        </w:rPr>
        <w:t xml:space="preserve">d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c</m:t>
            </m:r>
          </m:sub>
        </m:sSub>
        <m:r>
          <w:rPr>
            <w:rFonts w:ascii="Cambria Math" w:hAnsi="Cambria Math"/>
            <w:lang w:eastAsia="de-DE"/>
          </w:rPr>
          <m:t>}</m:t>
        </m:r>
      </m:oMath>
      <w:r w:rsidR="00975FC1">
        <w:rPr>
          <w:lang w:eastAsia="de-DE"/>
        </w:rPr>
        <w:t xml:space="preserve"> in the following. T</w:t>
      </w:r>
      <w:r w:rsidR="00852E5C">
        <w:rPr>
          <w:rFonts w:eastAsiaTheme="minorEastAsia"/>
          <w:lang w:eastAsia="de-DE"/>
        </w:rPr>
        <w:t xml:space="preserve">he sequence of performed </w:t>
      </w:r>
      <w:r w:rsidR="00975FC1">
        <w:rPr>
          <w:rFonts w:eastAsiaTheme="minorEastAsia"/>
          <w:lang w:eastAsia="de-DE"/>
        </w:rPr>
        <w:t>operations</w:t>
      </w:r>
      <w:r w:rsidR="00852E5C">
        <w:rPr>
          <w:rFonts w:eastAsiaTheme="minorEastAsia"/>
          <w:lang w:eastAsia="de-DE"/>
        </w:rPr>
        <w:t xml:space="preserve"> of a resource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852E5C">
        <w:rPr>
          <w:rFonts w:eastAsiaTheme="minorEastAsia"/>
          <w:lang w:eastAsia="de-DE"/>
        </w:rPr>
        <w:t xml:space="preserve"> is determined by a control policy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r>
          <w:rPr>
            <w:rFonts w:ascii="Cambria Math" w:hAnsi="Cambria Math"/>
            <w:lang w:eastAsia="de-DE"/>
          </w:rPr>
          <m:t>∈U</m:t>
        </m:r>
      </m:oMath>
      <w:r w:rsidR="00852E5C">
        <w:rPr>
          <w:rFonts w:eastAsiaTheme="minorEastAsia"/>
          <w:lang w:eastAsia="de-DE"/>
        </w:rPr>
        <w:t xml:space="preserve">, where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q</m:t>
            </m:r>
          </m:sub>
        </m:sSub>
        <m:r>
          <w:rPr>
            <w:rFonts w:ascii="Cambria Math" w:hAnsi="Cambria Math"/>
            <w:lang w:eastAsia="de-DE"/>
          </w:rPr>
          <m:t>}</m:t>
        </m:r>
      </m:oMath>
      <w:r w:rsidR="00852E5C">
        <w:rPr>
          <w:rFonts w:eastAsiaTheme="minorEastAsia"/>
          <w:lang w:eastAsia="de-DE"/>
        </w:rPr>
        <w:t xml:space="preserve"> defines the set of </w:t>
      </w:r>
      <w:r w:rsidR="00975FC1">
        <w:rPr>
          <w:rFonts w:eastAsiaTheme="minorEastAsia"/>
          <w:lang w:eastAsia="de-DE"/>
        </w:rPr>
        <w:t xml:space="preserve">all </w:t>
      </w:r>
      <m:oMath>
        <m:r>
          <w:rPr>
            <w:rFonts w:ascii="Cambria Math" w:eastAsiaTheme="minorEastAsia" w:hAnsi="Cambria Math"/>
            <w:lang w:eastAsia="de-DE"/>
          </w:rPr>
          <m:t>q</m:t>
        </m:r>
      </m:oMath>
      <w:r w:rsidR="00975FC1">
        <w:rPr>
          <w:rFonts w:eastAsiaTheme="minorEastAsia"/>
          <w:lang w:eastAsia="de-DE"/>
        </w:rPr>
        <w:t xml:space="preserve"> </w:t>
      </w:r>
      <w:r w:rsidR="00852E5C">
        <w:rPr>
          <w:rFonts w:eastAsiaTheme="minorEastAsia"/>
          <w:lang w:eastAsia="de-DE"/>
        </w:rPr>
        <w:t>possible control policies</w:t>
      </w:r>
      <w:r w:rsidR="00DA68C1">
        <w:rPr>
          <w:rFonts w:eastAsiaTheme="minorEastAsia"/>
          <w:lang w:eastAsia="de-DE"/>
        </w:rPr>
        <w:t xml:space="preserve">. The </w:t>
      </w:r>
      <w:r w:rsidR="00F00D66">
        <w:rPr>
          <w:rFonts w:eastAsiaTheme="minorEastAsia"/>
          <w:lang w:eastAsia="de-DE"/>
        </w:rPr>
        <w:t xml:space="preserve">configuration of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sidR="00F00D66">
        <w:rPr>
          <w:rFonts w:eastAsiaTheme="minorEastAsia"/>
          <w:lang w:eastAsia="de-DE"/>
        </w:rPr>
        <w:t xml:space="preserve"> is then defined by the </w:t>
      </w:r>
      <w:r w:rsidR="00DA68C1">
        <w:rPr>
          <w:rFonts w:eastAsiaTheme="minorEastAsia"/>
          <w:lang w:eastAsia="de-DE"/>
        </w:rPr>
        <w:t xml:space="preserve">tuple </w:t>
      </w:r>
      <m:oMath>
        <m:d>
          <m:dPr>
            <m:ctrlPr>
              <w:rPr>
                <w:rFonts w:ascii="Cambria Math" w:eastAsiaTheme="minorEastAsia" w:hAnsi="Cambria Math"/>
                <w:i/>
                <w:lang w:eastAsia="de-DE"/>
              </w:rPr>
            </m:ctrlPr>
          </m:dPr>
          <m:e>
            <m:sSub>
              <m:sSubPr>
                <m:ctrlPr>
                  <w:rPr>
                    <w:rFonts w:ascii="Cambria Math" w:eastAsiaTheme="minorEastAsia" w:hAnsi="Cambria Math"/>
                    <w:i/>
                    <w:lang w:eastAsia="de-DE"/>
                  </w:rPr>
                </m:ctrlPr>
              </m:sSubPr>
              <m:e>
                <m:r>
                  <w:rPr>
                    <w:rFonts w:ascii="Cambria Math" w:eastAsiaTheme="minorEastAsia" w:hAnsi="Cambria Math"/>
                    <w:lang w:eastAsia="de-DE"/>
                  </w:rPr>
                  <m:t>M</m:t>
                </m:r>
              </m:e>
              <m:sub>
                <m:r>
                  <w:rPr>
                    <w:rFonts w:ascii="Cambria Math" w:eastAsiaTheme="minorEastAsia" w:hAnsi="Cambria Math"/>
                    <w:lang w:eastAsia="de-DE"/>
                  </w:rPr>
                  <m:t>k</m:t>
                </m:r>
              </m:sub>
            </m:sSub>
            <m:r>
              <w:rPr>
                <w:rFonts w:ascii="Cambria Math" w:eastAsiaTheme="minorEastAsia" w:hAnsi="Cambria Math"/>
                <w:lang w:eastAsia="de-DE"/>
              </w:rPr>
              <m:t xml:space="preserve">, </m:t>
            </m:r>
            <m:sSub>
              <m:sSubPr>
                <m:ctrlPr>
                  <w:rPr>
                    <w:rFonts w:ascii="Cambria Math" w:eastAsiaTheme="minorEastAsia" w:hAnsi="Cambria Math"/>
                    <w:i/>
                    <w:lang w:eastAsia="de-DE"/>
                  </w:rPr>
                </m:ctrlPr>
              </m:sSubPr>
              <m:e>
                <m:r>
                  <w:rPr>
                    <w:rFonts w:ascii="Cambria Math" w:eastAsiaTheme="minorEastAsia" w:hAnsi="Cambria Math"/>
                    <w:lang w:eastAsia="de-DE"/>
                  </w:rPr>
                  <m:t>u</m:t>
                </m:r>
              </m:e>
              <m:sub>
                <m:r>
                  <w:rPr>
                    <w:rFonts w:ascii="Cambria Math" w:eastAsiaTheme="minorEastAsia" w:hAnsi="Cambria Math"/>
                    <w:lang w:eastAsia="de-DE"/>
                  </w:rPr>
                  <m:t>k</m:t>
                </m:r>
              </m:sub>
            </m:sSub>
          </m:e>
        </m:d>
      </m:oMath>
      <w:r w:rsidR="00DA68C1">
        <w:rPr>
          <w:rFonts w:eastAsiaTheme="minorEastAsia"/>
          <w:lang w:eastAsia="de-DE"/>
        </w:rPr>
        <w:t xml:space="preserve">. </w:t>
      </w:r>
    </w:p>
    <w:p w14:paraId="46B098F3" w14:textId="3FA6690E" w:rsidR="00DF187D" w:rsidRPr="00F00D66" w:rsidRDefault="00DA68C1" w:rsidP="000833AB">
      <w:pPr>
        <w:rPr>
          <w:rFonts w:eastAsiaTheme="minorEastAsia"/>
          <w:lang w:eastAsia="de-DE"/>
        </w:rPr>
      </w:pPr>
      <w:r>
        <w:rPr>
          <w:rFonts w:eastAsiaTheme="minorEastAsia"/>
          <w:lang w:eastAsia="de-DE"/>
        </w:rPr>
        <w:t xml:space="preserve">Each resource  </w:t>
      </w:r>
      <m:oMath>
        <m:sSub>
          <m:sSubPr>
            <m:ctrlPr>
              <w:rPr>
                <w:rFonts w:ascii="Cambria Math" w:eastAsiaTheme="minorEastAsia" w:hAnsi="Cambria Math"/>
                <w:i/>
                <w:lang w:eastAsia="de-DE"/>
              </w:rPr>
            </m:ctrlPr>
          </m:sSubPr>
          <m:e>
            <m:r>
              <w:rPr>
                <w:rFonts w:ascii="Cambria Math" w:eastAsiaTheme="minorEastAsia" w:hAnsi="Cambria Math"/>
                <w:lang w:eastAsia="de-DE"/>
              </w:rPr>
              <m:t>R</m:t>
            </m:r>
          </m:e>
          <m:sub>
            <m:r>
              <w:rPr>
                <w:rFonts w:ascii="Cambria Math" w:eastAsiaTheme="minorEastAsia" w:hAnsi="Cambria Math"/>
                <w:lang w:eastAsia="de-DE"/>
              </w:rPr>
              <m:t>k</m:t>
            </m:r>
          </m:sub>
        </m:sSub>
      </m:oMath>
      <w:r>
        <w:rPr>
          <w:rFonts w:eastAsiaTheme="minorEastAsia"/>
          <w:lang w:eastAsia="de-DE"/>
        </w:rPr>
        <w:t xml:space="preserve"> is located in the RMS at </w:t>
      </w:r>
      <w:r w:rsidR="00F00D66">
        <w:rPr>
          <w:rFonts w:eastAsiaTheme="minorEastAsia"/>
          <w:lang w:eastAsia="de-DE"/>
        </w:rPr>
        <w:t>location</w:t>
      </w:r>
      <w:r>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x</m:t>
            </m:r>
          </m:e>
          <m:sub>
            <m:r>
              <w:rPr>
                <w:rFonts w:ascii="Cambria Math" w:hAnsi="Cambria Math"/>
                <w:lang w:eastAsia="de-DE"/>
              </w:rPr>
              <m:t>k</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y</m:t>
            </m:r>
          </m:e>
          <m:sub>
            <m:r>
              <w:rPr>
                <w:rFonts w:ascii="Cambria Math" w:hAnsi="Cambria Math"/>
                <w:lang w:eastAsia="de-DE"/>
              </w:rPr>
              <m:t>k</m:t>
            </m:r>
          </m:sub>
        </m:sSub>
        <m:r>
          <w:rPr>
            <w:rFonts w:ascii="Cambria Math" w:hAnsi="Cambria Math"/>
            <w:lang w:eastAsia="de-DE"/>
          </w:rPr>
          <m:t>)∈L</m:t>
        </m:r>
      </m:oMath>
      <w:r>
        <w:rPr>
          <w:rFonts w:eastAsiaTheme="minorEastAsia"/>
          <w:lang w:eastAsia="de-DE"/>
        </w:rPr>
        <w:t xml:space="preserve">, where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a</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p</m:t>
            </m:r>
          </m:sub>
        </m:sSub>
        <m:r>
          <w:rPr>
            <w:rFonts w:ascii="Cambria Math" w:hAnsi="Cambria Math"/>
            <w:lang w:eastAsia="de-DE"/>
          </w:rPr>
          <m:t>}</m:t>
        </m:r>
      </m:oMath>
      <w:r w:rsidR="00F00D66">
        <w:rPr>
          <w:rFonts w:eastAsiaTheme="minorEastAsia"/>
          <w:lang w:eastAsia="de-DE"/>
        </w:rPr>
        <w:t xml:space="preserve"> is the set of all possible </w:t>
      </w:r>
      <m:oMath>
        <m:r>
          <w:rPr>
            <w:rFonts w:ascii="Cambria Math" w:eastAsiaTheme="minorEastAsia" w:hAnsi="Cambria Math"/>
            <w:lang w:eastAsia="de-DE"/>
          </w:rPr>
          <m:t>p</m:t>
        </m:r>
      </m:oMath>
      <w:r w:rsidR="00F00D66">
        <w:rPr>
          <w:rFonts w:eastAsiaTheme="minorEastAsia"/>
          <w:lang w:eastAsia="de-DE"/>
        </w:rPr>
        <w:t xml:space="preserve"> locations. By introducing the set L</w:t>
      </w:r>
      <m:oMath>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1</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m</m:t>
            </m:r>
          </m:sub>
        </m:sSub>
        <m:r>
          <w:rPr>
            <w:rFonts w:ascii="Cambria Math" w:hAnsi="Cambria Math"/>
            <w:lang w:eastAsia="de-DE"/>
          </w:rPr>
          <m:t>}</m:t>
        </m:r>
      </m:oMath>
      <w:r w:rsidR="00F00D66">
        <w:rPr>
          <w:rFonts w:eastAsiaTheme="minorEastAsia"/>
          <w:lang w:eastAsia="de-DE"/>
        </w:rPr>
        <w:t xml:space="preserve"> that includes the locations of all </w:t>
      </w:r>
      <m:oMath>
        <m:r>
          <w:rPr>
            <w:rFonts w:ascii="Cambria Math" w:eastAsiaTheme="minorEastAsia" w:hAnsi="Cambria Math"/>
            <w:lang w:eastAsia="de-DE"/>
          </w:rPr>
          <m:t>m</m:t>
        </m:r>
      </m:oMath>
      <w:r w:rsidR="00F00D66">
        <w:rPr>
          <w:rFonts w:eastAsiaTheme="minorEastAsia"/>
          <w:lang w:eastAsia="de-DE"/>
        </w:rPr>
        <w:t xml:space="preserve"> resources, the system configuration </w:t>
      </w:r>
      <m:oMath>
        <m:r>
          <w:rPr>
            <w:rFonts w:ascii="Cambria Math" w:eastAsiaTheme="minorEastAsia" w:hAnsi="Cambria Math"/>
            <w:lang w:eastAsia="de-DE"/>
          </w:rPr>
          <m:t>S</m:t>
        </m:r>
      </m:oMath>
      <w:r w:rsidR="00F00D66">
        <w:rPr>
          <w:rFonts w:eastAsiaTheme="minorEastAsia"/>
          <w:lang w:eastAsia="de-DE"/>
        </w:rPr>
        <w:t xml:space="preserve"> is defined by the tuple </w:t>
      </w:r>
      <m:oMath>
        <m:r>
          <w:rPr>
            <w:rFonts w:ascii="Cambria Math" w:eastAsiaTheme="minorEastAsia" w:hAnsi="Cambria Math"/>
            <w:lang w:eastAsia="de-DE"/>
          </w:rPr>
          <m:t>S=(</m:t>
        </m:r>
        <m:r>
          <w:rPr>
            <w:rFonts w:ascii="Cambria Math" w:hAnsi="Cambria Math"/>
            <w:lang w:eastAsia="de-DE"/>
          </w:rPr>
          <m:t>R, L</m:t>
        </m:r>
        <m:r>
          <w:rPr>
            <w:rFonts w:ascii="Cambria Math" w:eastAsiaTheme="minorEastAsia" w:hAnsi="Cambria Math"/>
            <w:lang w:eastAsia="de-DE"/>
          </w:rPr>
          <m:t>)</m:t>
        </m:r>
      </m:oMath>
      <w:r w:rsidR="00F00D66">
        <w:rPr>
          <w:rFonts w:eastAsiaTheme="minorEastAsia"/>
          <w:lang w:eastAsia="de-DE"/>
        </w:rPr>
        <w:t xml:space="preserve">. </w:t>
      </w:r>
    </w:p>
    <w:p w14:paraId="09ED69B8" w14:textId="02E7FB8E" w:rsidR="009026B9" w:rsidRDefault="009026B9" w:rsidP="006313D6">
      <w:r>
        <w:t xml:space="preserve">In the problem </w:t>
      </w:r>
      <w:r w:rsidR="006313D6">
        <w:t xml:space="preserve">of </w:t>
      </w:r>
      <w:r>
        <w:t xml:space="preserve"> the </w:t>
      </w:r>
      <w:r w:rsidR="006313D6">
        <w:t>reconfiguration</w:t>
      </w:r>
      <w:r>
        <w:t xml:space="preserve"> of</w:t>
      </w:r>
      <w:r w:rsidR="00F00D66">
        <w:t xml:space="preserve"> a</w:t>
      </w:r>
      <w:r>
        <w:t xml:space="preserve"> </w:t>
      </w:r>
      <w:r w:rsidR="00BD26CE">
        <w:t>RMS</w:t>
      </w:r>
      <w:r w:rsidR="006313D6">
        <w:t xml:space="preserve"> from </w:t>
      </w:r>
      <w:r w:rsidR="00F00D66">
        <w:t xml:space="preserve">configuration </w:t>
      </w:r>
      <m:oMath>
        <m:r>
          <w:rPr>
            <w:rFonts w:ascii="Cambria Math" w:hAnsi="Cambria Math"/>
          </w:rPr>
          <m:t>S=(R, L)</m:t>
        </m:r>
      </m:oMath>
      <w:r w:rsidR="006313D6">
        <w:t xml:space="preserve"> to </w:t>
      </w: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L')</m:t>
        </m:r>
      </m:oMath>
      <w:r w:rsidR="00F00D66">
        <w:t xml:space="preserve"> </w:t>
      </w:r>
      <w:r w:rsidR="00BD26CE">
        <w:t xml:space="preserve">several </w:t>
      </w:r>
      <w:r>
        <w:t xml:space="preserve"> degrees of freedom</w:t>
      </w:r>
      <w:r w:rsidR="006313D6">
        <w:t xml:space="preserve"> concer</w:t>
      </w:r>
      <w:r w:rsidR="0063389F">
        <w:t>n</w:t>
      </w:r>
      <w:r w:rsidR="006313D6">
        <w:t xml:space="preserve">ing the structure and logic </w:t>
      </w:r>
      <w:r w:rsidR="00BD26CE">
        <w:t xml:space="preserve">of </w:t>
      </w:r>
      <w:r w:rsidR="006313D6">
        <w:t>the manufacturing system</w:t>
      </w:r>
      <w:r w:rsidR="00BD26CE">
        <w:t xml:space="preserve"> exist </w:t>
      </w:r>
      <w:sdt>
        <w:sdtPr>
          <w:alias w:val="To edit, see citavi.com/edit"/>
          <w:tag w:val="CitaviPlaceholder#14d18780-df13-467c-8fbb-da4642d20d3d"/>
          <w:id w:val="-362279137"/>
          <w:placeholder>
            <w:docPart w:val="DefaultPlaceholder_-1854013440"/>
          </w:placeholder>
        </w:sdtPr>
        <w:sdtContent>
          <w:r>
            <w:fldChar w:fldCharType="begin"/>
          </w:r>
          <w:r w:rsidR="008F62B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zYWJiYTNmLTNlZTgtNDBlNS04ODVlLWM3Yzc0Y2NiZDYxNiIsIlJhbmdlTGVuZ3RoIjoyLCJSZWZlcmVuY2VJZCI6IjdiM2Q4NDU5LWM4YTctNDUwMC1hOGMwLWI4NjljZmUyNzIw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YuMDcuMjAwNyIsIkRvaSI6IjEwLjEwMTYvUzAwMDctODUwNigwNyk2MzIzMi02IiwiRWRpdG9ycyI6W10sIkV2YWx1YXRpb25Db21wbGV4aXR5IjowLCJFdmFsdWF0aW9uU291cmNlVGV4dEZvcm1hdCI6MCwiR3JvdXBzIjpbXSwiSGFzTGFiZWwxIjpmYWxzZSwiSGFzTGFiZWwyIjpmYWxzZSwiS2V5d29yZHMiOltdLCJMb2NhdGlvbnMiOlt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TMDAwNy04NTA2KDA3KTYzMjMyLTYiLCJVcmlTdHJpbmciOiJodHRwczovL2RvaS5vcmcvMTAuMTAxNi9TMDAwNy04NTA2KDA3KTYzMjMyLTY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DMtMjNUMTY6MDI6NTkiLCJNb2RpZmllZEJ5IjoiX1NlYmFzdGlhbiBCZWhyZW5kdCIsIklkIjoiMjUwMmNkMmItY2EyNi00M2FkLWFiMDQtNzhiNWJhZmMyYjdjIiwiTW9kaWZpZWRPbiI6IjIwMjItMDMtMjNUMTY6MDI6NT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odHRwczovL3d3dy5zY2llbmNlZGlyZWN0LmNvbS9zY2llbmNlL2FydGljbGUvcGlpL3MwMDA3ODUwNjA3NjMyMzI2IiwiVXJpU3RyaW5nIjoiaHR0cHM6Ly93d3cuc2NpZW5jZWRpcmVjdC5jb20vc2NpZW5jZS9hcnRpY2xlL3BpaS9zMDAwNzg1MDYwNzYzMjMyN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jMvQToxMDE0NTM2MzMwNTUxIiwiRWRpdG9ycyI6W10sIkV2YWx1YXRpb25Db21wbGV4aXR5IjowLCJFdmFsdWF0aW9uU291cmNlVGV4dEZvcm1hdCI6MCwiR3JvdXBzIjpbXSwiSGFzTGFiZWwxIjpmYWxzZSwiSGFzTGFiZWwyIjpmYWxzZSwiS2V5d29yZHMiOltdLCJMYW5ndWFnZSI6IkVuO2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mh0dHBzOi8vbGluay5zcHJpbmdlci5jb20vYXJ0aWNsZS8xMC4xMDIzL0E6MTAxNDUzNjMzMDU1MSIsIlVyaVN0cmluZyI6Imh0dHBzOi8vbGluay5zcHJpbmdlci5jb20vYXJ0aWNsZS8xMC4xMDIzL0E6MTAxNDUzNjMzMDU1MSIsIkxpbmtlZFJlc291cmNlU3RhdHVzIjo4LCJQcm9wZXJ0aWVzIjp7IiRpZCI6IjM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}</w:instrText>
          </w:r>
          <w:r>
            <w:fldChar w:fldCharType="separate"/>
          </w:r>
          <w:r w:rsidR="00D223E2">
            <w:t>[1,2]</w:t>
          </w:r>
          <w:r>
            <w:fldChar w:fldCharType="end"/>
          </w:r>
        </w:sdtContent>
      </w:sdt>
      <w:r>
        <w:t xml:space="preserve">. At first, due to the mobility and compatibility, a resource </w:t>
      </w:r>
      <w:r>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t xml:space="preserve"> can be added (</w:t>
      </w:r>
      <m:oMath>
        <m:r>
          <w:rPr>
            <w:rFonts w:ascii="Cambria Math" w:hAnsi="Cambria Math"/>
          </w:rPr>
          <m:t>R'=R</m:t>
        </m:r>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t>), removed (</w:t>
      </w:r>
      <m:oMath>
        <m:r>
          <w:rPr>
            <w:rFonts w:ascii="Cambria Math" w:hAnsi="Cambria Math"/>
          </w:rPr>
          <m:t xml:space="preserve">R'=R </m:t>
        </m:r>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r>
          <w:rPr>
            <w:rFonts w:ascii="Cambria Math" w:hAnsi="Cambria Math"/>
            <w:lang w:eastAsia="de-DE"/>
          </w:rPr>
          <m:t>)</m:t>
        </m:r>
      </m:oMath>
      <w:r>
        <w:t xml:space="preserve"> or </w:t>
      </w:r>
      <w:r w:rsidR="00BD26CE">
        <w:t xml:space="preserve">relocated </w:t>
      </w:r>
      <w:r>
        <w:t>in the manufacturing system</w:t>
      </w:r>
      <w:r w:rsidR="006313D6">
        <w:t xml:space="preserve"> (</w:t>
      </w:r>
      <m:oMath>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l</m:t>
            </m:r>
          </m:e>
          <m:sub>
            <m:r>
              <w:rPr>
                <w:rFonts w:ascii="Cambria Math" w:hAnsi="Cambria Math"/>
                <w:lang w:eastAsia="de-DE"/>
              </w:rPr>
              <m:t>k</m:t>
            </m:r>
          </m:sub>
        </m:sSub>
      </m:oMath>
      <w:r w:rsidR="006313D6">
        <w:rPr>
          <w:rFonts w:eastAsiaTheme="minorEastAsia"/>
          <w:lang w:eastAsia="de-DE"/>
        </w:rPr>
        <w:t>). Moreover, it is possible to add</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AF1684">
        <w:rPr>
          <w:rFonts w:eastAsiaTheme="minorEastAsia"/>
          <w:lang w:eastAsia="de-DE"/>
        </w:rPr>
        <w:t>)</w:t>
      </w:r>
      <w:r w:rsidR="006313D6">
        <w:rPr>
          <w:rFonts w:eastAsiaTheme="minorEastAsia"/>
          <w:lang w:eastAsia="de-DE"/>
        </w:rPr>
        <w:t xml:space="preserve"> or remove </w:t>
      </w:r>
      <w:r w:rsidR="00AF1684">
        <w:rPr>
          <w:rFonts w:eastAsiaTheme="minorEastAsia"/>
          <w:lang w:eastAsia="de-DE"/>
        </w:rPr>
        <w:t>(</w:t>
      </w:r>
      <m:oMath>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k</m:t>
            </m:r>
            <m:ctrlPr>
              <w:rPr>
                <w:rFonts w:ascii="Cambria Math" w:hAnsi="Cambria Math"/>
                <w:i/>
                <w:lang w:eastAsia="de-DE"/>
              </w:rPr>
            </m:ctrlPr>
          </m:sub>
          <m:sup>
            <m:r>
              <w:rPr>
                <w:rFonts w:ascii="Cambria Math" w:hAnsi="Cambria Math"/>
              </w:rPr>
              <m:t>'</m:t>
            </m:r>
          </m:sup>
        </m:sSubSup>
        <m:r>
          <w:rPr>
            <w:rFonts w:ascii="Cambria Math" w:hAnsi="Cambria Math"/>
          </w:rPr>
          <m:t>=</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k</m:t>
            </m:r>
          </m:sub>
        </m:sSub>
        <m:r>
          <w:rPr>
            <w:rFonts w:ascii="Cambria Math" w:hAnsi="Cambria Math"/>
            <w:lang w:eastAsia="de-DE"/>
          </w:rPr>
          <m:t xml:space="preserve"> \ </m:t>
        </m:r>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AF1684">
        <w:rPr>
          <w:rFonts w:eastAsiaTheme="minorEastAsia"/>
          <w:lang w:eastAsia="de-DE"/>
        </w:rPr>
        <w:t xml:space="preserve">) a </w:t>
      </w:r>
      <w:r w:rsidR="006313D6">
        <w:rPr>
          <w:rFonts w:eastAsiaTheme="minorEastAsia"/>
          <w:lang w:eastAsia="de-DE"/>
        </w:rPr>
        <w:t>process module</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oMath>
      <w:r w:rsidR="006313D6">
        <w:rPr>
          <w:rFonts w:eastAsiaTheme="minorEastAsia"/>
          <w:lang w:eastAsia="de-DE"/>
        </w:rPr>
        <w:t xml:space="preserve"> from a resource</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6313D6">
        <w:rPr>
          <w:rFonts w:eastAsiaTheme="minorEastAsia"/>
          <w:lang w:eastAsia="de-DE"/>
        </w:rPr>
        <w:t xml:space="preserve"> and, furthermore, </w:t>
      </w:r>
      <w:r w:rsidR="002F2DD0">
        <w:rPr>
          <w:rFonts w:eastAsiaTheme="minorEastAsia"/>
          <w:lang w:eastAsia="de-DE"/>
        </w:rPr>
        <w:t>move a</w:t>
      </w:r>
      <w:r w:rsidR="00AF1684">
        <w:rPr>
          <w:rFonts w:eastAsiaTheme="minorEastAsia"/>
          <w:lang w:eastAsia="de-DE"/>
        </w:rPr>
        <w:t xml:space="preserve"> </w:t>
      </w:r>
      <w:r w:rsidR="006313D6">
        <w:rPr>
          <w:rFonts w:eastAsiaTheme="minorEastAsia"/>
          <w:lang w:eastAsia="de-DE"/>
        </w:rPr>
        <w:t xml:space="preserve">process module from one </w:t>
      </w:r>
      <w:r w:rsidR="00AF1684">
        <w:rPr>
          <w:rFonts w:eastAsiaTheme="minorEastAsia"/>
          <w:lang w:eastAsia="de-DE"/>
        </w:rPr>
        <w:t>resource</w:t>
      </w:r>
      <w:r w:rsidR="006313D6">
        <w:rPr>
          <w:rFonts w:eastAsiaTheme="minorEastAsia"/>
          <w:lang w:eastAsia="de-DE"/>
        </w:rPr>
        <w:t xml:space="preserve"> to </w:t>
      </w:r>
      <w:r w:rsidR="00BD26CE">
        <w:rPr>
          <w:rFonts w:eastAsiaTheme="minorEastAsia"/>
          <w:lang w:eastAsia="de-DE"/>
        </w:rPr>
        <w:t>an</w:t>
      </w:r>
      <w:r w:rsidR="006313D6">
        <w:rPr>
          <w:rFonts w:eastAsiaTheme="minorEastAsia"/>
          <w:lang w:eastAsia="de-DE"/>
        </w:rPr>
        <w:t>other</w:t>
      </w:r>
      <w:r w:rsidR="00AF1684">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m:t>
        </m:r>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k</m:t>
            </m:r>
            <m:ctrlPr>
              <w:rPr>
                <w:rFonts w:ascii="Cambria Math" w:hAnsi="Cambria Math"/>
                <w:i/>
                <w:lang w:eastAsia="de-DE"/>
              </w:rPr>
            </m:ctrlPr>
          </m:sub>
          <m:sup>
            <m:r>
              <w:rPr>
                <w:rFonts w:ascii="Cambria Math" w:hAnsi="Cambria Math"/>
              </w:rPr>
              <m:t>'</m:t>
            </m:r>
          </m:sup>
        </m:sSubSup>
      </m:oMath>
      <w:r w:rsidR="00800D21">
        <w:rPr>
          <w:rFonts w:eastAsiaTheme="minorEastAsia"/>
        </w:rPr>
        <w:t xml:space="preserve"> and </w:t>
      </w:r>
      <m:oMath>
        <m:sSub>
          <m:sSubPr>
            <m:ctrlPr>
              <w:rPr>
                <w:rFonts w:ascii="Cambria Math" w:hAnsi="Cambria Math"/>
                <w:i/>
                <w:lang w:eastAsia="de-DE"/>
              </w:rPr>
            </m:ctrlPr>
          </m:sSubPr>
          <m:e>
            <m:r>
              <w:rPr>
                <w:rFonts w:ascii="Cambria Math" w:hAnsi="Cambria Math"/>
                <w:lang w:eastAsia="de-DE"/>
              </w:rPr>
              <m:t>m</m:t>
            </m:r>
          </m:e>
          <m:sub>
            <m:r>
              <w:rPr>
                <w:rFonts w:ascii="Cambria Math" w:hAnsi="Cambria Math"/>
                <w:lang w:eastAsia="de-DE"/>
              </w:rPr>
              <m:t>s</m:t>
            </m:r>
          </m:sub>
        </m:sSub>
        <m:r>
          <w:rPr>
            <w:rFonts w:ascii="Cambria Math" w:hAnsi="Cambria Math"/>
            <w:lang w:eastAsia="de-DE"/>
          </w:rPr>
          <m:t>∈</m:t>
        </m:r>
        <m:sSubSup>
          <m:sSubSupPr>
            <m:ctrlPr>
              <w:rPr>
                <w:rFonts w:ascii="Cambria Math" w:hAnsi="Cambria Math"/>
                <w:i/>
              </w:rPr>
            </m:ctrlPr>
          </m:sSubSupPr>
          <m:e>
            <m:r>
              <w:rPr>
                <w:rFonts w:ascii="Cambria Math" w:hAnsi="Cambria Math"/>
                <w:lang w:eastAsia="de-DE"/>
              </w:rPr>
              <m:t>M</m:t>
            </m:r>
            <m:ctrlPr>
              <w:rPr>
                <w:rFonts w:ascii="Cambria Math" w:hAnsi="Cambria Math"/>
                <w:i/>
                <w:lang w:eastAsia="de-DE"/>
              </w:rPr>
            </m:ctrlPr>
          </m:e>
          <m:sub>
            <m:r>
              <w:rPr>
                <w:rFonts w:ascii="Cambria Math" w:hAnsi="Cambria Math"/>
                <w:lang w:eastAsia="de-DE"/>
              </w:rPr>
              <m:t>g</m:t>
            </m:r>
            <m:ctrlPr>
              <w:rPr>
                <w:rFonts w:ascii="Cambria Math" w:hAnsi="Cambria Math"/>
                <w:i/>
                <w:lang w:eastAsia="de-DE"/>
              </w:rPr>
            </m:ctrlPr>
          </m:sub>
          <m:sup/>
        </m:sSubSup>
      </m:oMath>
      <w:r w:rsidR="00800D21">
        <w:rPr>
          <w:rFonts w:eastAsiaTheme="minorEastAsia"/>
        </w:rPr>
        <w:t xml:space="preserve"> where </w:t>
      </w:r>
      <m:oMath>
        <m:r>
          <w:rPr>
            <w:rFonts w:ascii="Cambria Math" w:eastAsiaTheme="minorEastAsia" w:hAnsi="Cambria Math"/>
          </w:rPr>
          <m:t>k≠g</m:t>
        </m:r>
      </m:oMath>
      <w:r w:rsidR="00AF1684">
        <w:rPr>
          <w:rFonts w:eastAsiaTheme="minorEastAsia"/>
          <w:lang w:eastAsia="de-DE"/>
        </w:rPr>
        <w:t>)</w:t>
      </w:r>
      <w:r w:rsidR="006313D6">
        <w:rPr>
          <w:rFonts w:eastAsiaTheme="minorEastAsia"/>
          <w:lang w:eastAsia="de-DE"/>
        </w:rPr>
        <w:t>. Lastly, the control policy</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oMath>
      <w:r w:rsidR="006313D6">
        <w:rPr>
          <w:rFonts w:eastAsiaTheme="minorEastAsia"/>
          <w:lang w:eastAsia="de-DE"/>
        </w:rPr>
        <w:t xml:space="preserve"> of </w:t>
      </w:r>
      <w:r w:rsidR="00800D21">
        <w:rPr>
          <w:rFonts w:eastAsiaTheme="minorEastAsia"/>
          <w:lang w:eastAsia="de-DE"/>
        </w:rPr>
        <w:t xml:space="preserve">a </w:t>
      </w:r>
      <w:r w:rsidR="006313D6">
        <w:rPr>
          <w:rFonts w:eastAsiaTheme="minorEastAsia"/>
          <w:lang w:eastAsia="de-DE"/>
        </w:rPr>
        <w:t>resource</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R</m:t>
            </m:r>
          </m:e>
          <m:sub>
            <m:r>
              <w:rPr>
                <w:rFonts w:ascii="Cambria Math" w:hAnsi="Cambria Math"/>
                <w:lang w:eastAsia="de-DE"/>
              </w:rPr>
              <m:t>k</m:t>
            </m:r>
          </m:sub>
        </m:sSub>
      </m:oMath>
      <w:r w:rsidR="006313D6">
        <w:rPr>
          <w:rFonts w:eastAsiaTheme="minorEastAsia"/>
          <w:lang w:eastAsia="de-DE"/>
        </w:rPr>
        <w:t xml:space="preserve"> can be </w:t>
      </w:r>
      <w:r w:rsidR="002F2DD0">
        <w:rPr>
          <w:rFonts w:eastAsiaTheme="minorEastAsia"/>
          <w:lang w:eastAsia="de-DE"/>
        </w:rPr>
        <w:t>altered</w:t>
      </w:r>
      <w:r w:rsidR="00800D21">
        <w:rPr>
          <w:rFonts w:eastAsiaTheme="minorEastAsia"/>
          <w:lang w:eastAsia="de-DE"/>
        </w:rPr>
        <w:t xml:space="preserve"> (</w:t>
      </w:r>
      <m:oMath>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k</m:t>
            </m:r>
          </m:sub>
        </m:sSub>
      </m:oMath>
      <w:r w:rsidR="00800D21">
        <w:rPr>
          <w:rFonts w:eastAsiaTheme="minorEastAsia"/>
          <w:lang w:eastAsia="de-DE"/>
        </w:rPr>
        <w:t>)</w:t>
      </w:r>
      <w:r w:rsidR="006313D6">
        <w:rPr>
          <w:rFonts w:eastAsiaTheme="minorEastAsia"/>
          <w:lang w:eastAsia="de-DE"/>
        </w:rPr>
        <w:t xml:space="preserve">. </w:t>
      </w:r>
    </w:p>
    <w:p w14:paraId="7CA6DDE9" w14:textId="51CEEF93" w:rsidR="0063389F" w:rsidRDefault="006313D6" w:rsidP="0063389F">
      <w:r>
        <w:t>The objectives of the optimization problem at hand are minimal reconfiguration cost</w:t>
      </w:r>
      <w:r w:rsidR="0063389F">
        <w:t xml:space="preserve"> </w:t>
      </w:r>
      <m:oMath>
        <m:r>
          <w:rPr>
            <w:rFonts w:ascii="Cambria Math" w:hAnsi="Cambria Math"/>
          </w:rPr>
          <m:t>C</m:t>
        </m:r>
      </m:oMath>
      <w:r>
        <w:t>, minimal inventory</w:t>
      </w:r>
      <w:r w:rsidR="0063389F">
        <w:t xml:space="preserve"> </w:t>
      </w:r>
      <m:oMath>
        <m:r>
          <w:rPr>
            <w:rFonts w:ascii="Cambria Math" w:hAnsi="Cambria Math"/>
          </w:rPr>
          <m:t>I</m:t>
        </m:r>
      </m:oMath>
      <w:r>
        <w:t xml:space="preserve"> in the </w:t>
      </w:r>
      <w:r w:rsidR="002F2DD0">
        <w:t>RMS</w:t>
      </w:r>
      <w:r>
        <w:t xml:space="preserve"> and a maximum throughput</w:t>
      </w:r>
      <w:r w:rsidR="0063389F">
        <w:t xml:space="preserve"> </w:t>
      </w:r>
      <m:oMath>
        <m:r>
          <w:rPr>
            <w:rFonts w:ascii="Cambria Math" w:hAnsi="Cambria Math"/>
          </w:rPr>
          <m:t>λ</m:t>
        </m:r>
      </m:oMath>
      <w:r>
        <w:t>. Although lead time or throughput time</w:t>
      </w:r>
      <w:r w:rsidR="0063389F">
        <w:t xml:space="preserve"> </w:t>
      </w:r>
      <m:oMath>
        <m:r>
          <w:rPr>
            <w:rFonts w:ascii="Cambria Math" w:hAnsi="Cambria Math"/>
          </w:rPr>
          <m:t>T</m:t>
        </m:r>
      </m:oMath>
      <w:r>
        <w:t xml:space="preserve"> is an important performance measure in practice, it is neglected in regard </w:t>
      </w:r>
      <w:r w:rsidR="0063389F">
        <w:t xml:space="preserve">of its correlation with inventory level </w:t>
      </w:r>
      <m:oMath>
        <m:r>
          <w:rPr>
            <w:rFonts w:ascii="Cambria Math" w:hAnsi="Cambria Math"/>
          </w:rPr>
          <m:t>I</m:t>
        </m:r>
      </m:oMath>
      <w:r w:rsidR="0063389F">
        <w:t xml:space="preserve"> and throughput</w:t>
      </w:r>
      <w:r w:rsidR="003623C0">
        <w:t xml:space="preserve"> </w:t>
      </w:r>
      <m:oMath>
        <m:r>
          <w:rPr>
            <w:rFonts w:ascii="Cambria Math" w:hAnsi="Cambria Math"/>
          </w:rPr>
          <m:t>λ</m:t>
        </m:r>
      </m:oMath>
      <w:r>
        <w:t xml:space="preserve">, </w:t>
      </w:r>
      <w:r w:rsidR="0063389F">
        <w:t>according to Little</w:t>
      </w:r>
      <w:r w:rsidR="003623C0">
        <w:t>’</w:t>
      </w:r>
      <w:r w:rsidR="0063389F">
        <w:t>s Law (</w:t>
      </w:r>
      <m:oMath>
        <m:r>
          <w:rPr>
            <w:rFonts w:ascii="Cambria Math" w:hAnsi="Cambria Math"/>
          </w:rPr>
          <m:t>T=</m:t>
        </m:r>
        <m:f>
          <m:fPr>
            <m:ctrlPr>
              <w:rPr>
                <w:rFonts w:ascii="Cambria Math" w:hAnsi="Cambria Math"/>
                <w:i/>
              </w:rPr>
            </m:ctrlPr>
          </m:fPr>
          <m:num>
            <m:r>
              <w:rPr>
                <w:rFonts w:ascii="Cambria Math" w:hAnsi="Cambria Math"/>
              </w:rPr>
              <m:t>I</m:t>
            </m:r>
          </m:num>
          <m:den>
            <m:r>
              <w:rPr>
                <w:rFonts w:ascii="Cambria Math" w:hAnsi="Cambria Math"/>
              </w:rPr>
              <m:t>λ</m:t>
            </m:r>
          </m:den>
        </m:f>
      </m:oMath>
      <w:r w:rsidR="0063389F">
        <w:t>)</w:t>
      </w:r>
      <w:r w:rsidR="003623C0">
        <w:t xml:space="preserve"> </w:t>
      </w:r>
      <w:sdt>
        <w:sdtPr>
          <w:alias w:val="To edit, see citavi.com/edit"/>
          <w:tag w:val="CitaviPlaceholder#178c143f-0720-4ce9-8532-5d7e8d01ab67"/>
          <w:id w:val="-2035649026"/>
          <w:placeholder>
            <w:docPart w:val="DefaultPlaceholder_-1854013440"/>
          </w:placeholder>
        </w:sdtPr>
        <w:sdtContent>
          <w:r w:rsidR="003623C0">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NGE3MDc5LWY4NmQtNDA0Yi05NGY3LTExN2M0YzY3ZWI3NSIsIlJhbmdlTGVuZ3RoIjo0LCJSZWZlcmVuY2VJZCI6Ijk1Zjg4ZTRjLTI2YWItNGEyNy1iYTIxLWUwMGUzZmQwYmY1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2xpbmsuc3ByaW5nZXIuY29tL2NoYXB0ZXIvMTAuMTAwNy85NzgtMC0zODctNzM2OTktMF81IiwiVXJpU3RyaW5nIjoiaHR0cHM6Ly9saW5rLnNwcmluZ2VyLmNvbS9jaGFwdGVyLzEwLjEwMDcvOTc4LTAtMzg3LTczNjk5LTBfNS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JlaHJlbmR0IiwiQ3JlYXRlZE9uIjoiMjAyMi0xMC0xOFQxOTowMDowNCIsIk1vZGlmaWVkQnkiOiJfU2ViYXN0aWFuIEJlaHJlbmR0IiwiSWQiOiIyNDA5YjMwMi05ZWQ2LTQzNzktYjM3NS0xMTA5NWJhYzNkOGQiLCJNb2RpZmllZE9uIjoiMjAyMi0xMC0xOFQxOTowMDow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AtMzg3LTczNjk5LTBfNSIsIlVyaVN0cmluZyI6Imh0dHBzOi8vZG9pLm9yZy8xMC4xMDA3Lzk3OC0wLTM4Ny03MzY5OS0wXz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}</w:instrText>
          </w:r>
          <w:r w:rsidR="003623C0">
            <w:fldChar w:fldCharType="separate"/>
          </w:r>
          <w:r w:rsidR="00D223E2">
            <w:t>[25]</w:t>
          </w:r>
          <w:r w:rsidR="003623C0">
            <w:fldChar w:fldCharType="end"/>
          </w:r>
        </w:sdtContent>
      </w:sdt>
      <w:r w:rsidR="0063389F">
        <w:t>. The mentioned objectives describe a conflict of objectives,</w:t>
      </w:r>
      <w:r w:rsidR="000833AB">
        <w:t xml:space="preserve"> since they describe independent</w:t>
      </w:r>
      <w:r w:rsidR="003623C0">
        <w:t xml:space="preserve"> and </w:t>
      </w:r>
      <w:r w:rsidR="00D7328C">
        <w:t xml:space="preserve">contradictory </w:t>
      </w:r>
      <w:r w:rsidR="000833AB">
        <w:t>goals. For example, increasing the throughput of a production system requires a larger production capacity, that is only reached by increased cost</w:t>
      </w:r>
      <w:r w:rsidR="0063389F">
        <w:t xml:space="preserve">. </w:t>
      </w:r>
      <w:r w:rsidR="000833AB">
        <w:t>Therefore, the optimization problem yields a set of pareto-optimal configurations</w:t>
      </w:r>
      <w:r w:rsidR="00BD26CE">
        <w:t>. Identification of a</w:t>
      </w:r>
      <w:r w:rsidR="00D7328C">
        <w:t xml:space="preserve"> particular </w:t>
      </w:r>
      <w:r w:rsidR="00BD26CE">
        <w:t>optimum can only be achieved by</w:t>
      </w:r>
      <w:r w:rsidR="000833AB">
        <w:t xml:space="preserve"> </w:t>
      </w:r>
      <w:r w:rsidR="00D7328C">
        <w:t xml:space="preserve">knowing the </w:t>
      </w:r>
      <w:r w:rsidR="000833AB">
        <w:t>weighting</w:t>
      </w:r>
      <w:r w:rsidR="00D7328C">
        <w:t xml:space="preserve"> of the </w:t>
      </w:r>
      <w:r w:rsidR="000833AB">
        <w:t>objectives</w:t>
      </w:r>
      <w:r w:rsidR="00BD26CE">
        <w:t>.</w:t>
      </w:r>
    </w:p>
    <w:p w14:paraId="58818D06" w14:textId="619D55A1" w:rsidR="005C3D03" w:rsidRDefault="005C3D03" w:rsidP="00F5775D">
      <w:pPr>
        <w:pStyle w:val="CPSLberschrift11"/>
      </w:pPr>
      <w:r>
        <w:t>Specific use case</w:t>
      </w:r>
    </w:p>
    <w:p w14:paraId="382620F3" w14:textId="14E36097" w:rsidR="008964DC" w:rsidRDefault="003623C0" w:rsidP="008964DC">
      <w:r>
        <w:t xml:space="preserve">In order to investigate the performances of the three meta-heuristics to solve a reconfiguration problem, a representative </w:t>
      </w:r>
      <w:r w:rsidR="008964DC">
        <w:t xml:space="preserve">benchmark </w:t>
      </w:r>
      <w:r>
        <w:t xml:space="preserve">use case of </w:t>
      </w:r>
      <w:r w:rsidR="002F2DD0">
        <w:t>an</w:t>
      </w:r>
      <w:r>
        <w:t xml:space="preserve"> </w:t>
      </w:r>
      <w:r w:rsidR="004F49F7">
        <w:t>RMS</w:t>
      </w:r>
      <w:r>
        <w:t xml:space="preserve"> is used. </w:t>
      </w:r>
      <w:r w:rsidR="007B7EE1">
        <w:t>In the benchmark use case, an initial configuration is chosen as the initial state</w:t>
      </w:r>
      <w:r w:rsidR="002F2DD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B7EE1">
        <w:t xml:space="preserve"> and reconfiguration cost is evaluated by a comparison of</w:t>
      </w:r>
      <w:r w:rsidR="00E647E0">
        <w:t xml:space="preserve"> the</w:t>
      </w:r>
      <w:r w:rsidR="007B7EE1">
        <w:t xml:space="preserve"> reconfigured and </w:t>
      </w:r>
      <w:r w:rsidR="00E647E0">
        <w:t xml:space="preserve">the </w:t>
      </w:r>
      <w:r w:rsidR="007B7EE1">
        <w:t xml:space="preserve">initial </w:t>
      </w:r>
      <w:r w:rsidR="002F2DD0">
        <w:t>configuration</w:t>
      </w:r>
      <w:r w:rsidR="007B7EE1">
        <w:t>. The initial configuration</w:t>
      </w:r>
      <w:r w:rsidR="002F2DD0">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7B7EE1">
        <w:t xml:space="preserve"> is described in Table 1. </w:t>
      </w:r>
    </w:p>
    <w:p w14:paraId="31DE11AF" w14:textId="59346BF2" w:rsidR="00AC5598" w:rsidRPr="003C6B85" w:rsidRDefault="00AC5598" w:rsidP="00AC5598">
      <w:pPr>
        <w:pStyle w:val="Beschriftung"/>
      </w:pPr>
      <w:r w:rsidRPr="003C6B85">
        <w:t xml:space="preserve">Table </w:t>
      </w:r>
      <w:bookmarkStart w:id="7" w:name="_Hlk117023069"/>
      <w:r w:rsidRPr="003C6B85">
        <w:fldChar w:fldCharType="begin"/>
      </w:r>
      <w:r w:rsidRPr="003C6B85">
        <w:instrText xml:space="preserve"> SEQ Table \* ARABIC </w:instrText>
      </w:r>
      <w:r w:rsidRPr="003C6B85">
        <w:fldChar w:fldCharType="separate"/>
      </w:r>
      <w:r w:rsidR="00003EAA">
        <w:rPr>
          <w:noProof/>
        </w:rPr>
        <w:t>1</w:t>
      </w:r>
      <w:r w:rsidRPr="003C6B85">
        <w:fldChar w:fldCharType="end"/>
      </w:r>
      <w:bookmarkEnd w:id="7"/>
      <w:r w:rsidRPr="003C6B85">
        <w:t xml:space="preserve">: </w:t>
      </w:r>
      <w:r w:rsidR="00CC53C2">
        <w:t>Initial configuration</w:t>
      </w:r>
      <w:r w:rsidR="002F2DD0">
        <w:t xml:space="preserve"> </w:t>
      </w:r>
      <m:oMath>
        <m:sSub>
          <m:sSubPr>
            <m:ctrlPr>
              <w:rPr>
                <w:rFonts w:ascii="Cambria Math" w:hAnsi="Cambria Math"/>
                <w:i/>
                <w:iCs w:val="0"/>
                <w:color w:val="auto"/>
                <w:sz w:val="22"/>
                <w:szCs w:val="22"/>
              </w:rPr>
            </m:ctrlPr>
          </m:sSubPr>
          <m:e>
            <m:r>
              <w:rPr>
                <w:rFonts w:ascii="Cambria Math" w:hAnsi="Cambria Math"/>
              </w:rPr>
              <m:t>S</m:t>
            </m:r>
          </m:e>
          <m:sub>
            <m:r>
              <w:rPr>
                <w:rFonts w:ascii="Cambria Math" w:hAnsi="Cambria Math"/>
              </w:rPr>
              <m:t>I</m:t>
            </m:r>
          </m:sub>
        </m:sSub>
      </m:oMath>
      <w:r w:rsidR="00CC53C2">
        <w:t xml:space="preserve"> of the manufacturing system in the studied benchmark use case</w:t>
      </w:r>
    </w:p>
    <w:tbl>
      <w:tblPr>
        <w:tblStyle w:val="Tabellenraster"/>
        <w:tblW w:w="0" w:type="auto"/>
        <w:tblLook w:val="04A0" w:firstRow="1" w:lastRow="0" w:firstColumn="1" w:lastColumn="0" w:noHBand="0" w:noVBand="1"/>
      </w:tblPr>
      <w:tblGrid>
        <w:gridCol w:w="2438"/>
        <w:gridCol w:w="2451"/>
        <w:gridCol w:w="2165"/>
        <w:gridCol w:w="2402"/>
      </w:tblGrid>
      <w:tr w:rsidR="00AC5598" w:rsidRPr="007248BE" w14:paraId="6FE42514" w14:textId="77777777" w:rsidTr="00AC5598">
        <w:tc>
          <w:tcPr>
            <w:tcW w:w="2438" w:type="dxa"/>
            <w:tcBorders>
              <w:left w:val="nil"/>
              <w:bottom w:val="single" w:sz="4" w:space="0" w:color="auto"/>
              <w:right w:val="nil"/>
            </w:tcBorders>
          </w:tcPr>
          <w:p w14:paraId="2F592597" w14:textId="2C6BA385" w:rsidR="00AC5598" w:rsidRPr="007248BE" w:rsidRDefault="00AC5598" w:rsidP="00CC53C2">
            <w:pPr>
              <w:spacing w:after="60"/>
            </w:pPr>
            <w:r>
              <w:t>Resource</w:t>
            </w:r>
            <w:r w:rsidRPr="007248BE">
              <w:t xml:space="preserve"> </w:t>
            </w:r>
          </w:p>
        </w:tc>
        <w:tc>
          <w:tcPr>
            <w:tcW w:w="2451" w:type="dxa"/>
            <w:tcBorders>
              <w:left w:val="nil"/>
              <w:bottom w:val="single" w:sz="4" w:space="0" w:color="auto"/>
              <w:right w:val="nil"/>
            </w:tcBorders>
          </w:tcPr>
          <w:p w14:paraId="0A03E27B" w14:textId="6FC35ADD" w:rsidR="00AC5598" w:rsidRPr="007248BE" w:rsidRDefault="00AC5598" w:rsidP="00CC53C2">
            <w:pPr>
              <w:spacing w:after="60"/>
            </w:pPr>
            <w:r>
              <w:t>Operations</w:t>
            </w:r>
          </w:p>
        </w:tc>
        <w:tc>
          <w:tcPr>
            <w:tcW w:w="2165" w:type="dxa"/>
            <w:tcBorders>
              <w:left w:val="nil"/>
              <w:bottom w:val="single" w:sz="4" w:space="0" w:color="auto"/>
              <w:right w:val="nil"/>
            </w:tcBorders>
          </w:tcPr>
          <w:p w14:paraId="5708A7C3" w14:textId="032E2252" w:rsidR="00AC5598" w:rsidRPr="007248BE" w:rsidRDefault="00AC5598" w:rsidP="00CC53C2">
            <w:pPr>
              <w:spacing w:after="60"/>
            </w:pPr>
            <w:r>
              <w:t>Location</w:t>
            </w:r>
          </w:p>
        </w:tc>
        <w:tc>
          <w:tcPr>
            <w:tcW w:w="2402" w:type="dxa"/>
            <w:tcBorders>
              <w:left w:val="nil"/>
              <w:bottom w:val="single" w:sz="4" w:space="0" w:color="auto"/>
              <w:right w:val="nil"/>
            </w:tcBorders>
          </w:tcPr>
          <w:p w14:paraId="52144D3E" w14:textId="4F8A2660" w:rsidR="00AC5598" w:rsidRPr="007248BE" w:rsidRDefault="00AC5598" w:rsidP="00CC53C2">
            <w:pPr>
              <w:spacing w:after="60"/>
            </w:pPr>
            <w:r>
              <w:t>Control policy</w:t>
            </w:r>
          </w:p>
        </w:tc>
      </w:tr>
      <w:tr w:rsidR="00AC5598" w:rsidRPr="007248BE" w14:paraId="6C7DC385" w14:textId="77777777" w:rsidTr="00AC5598">
        <w:tc>
          <w:tcPr>
            <w:tcW w:w="2438" w:type="dxa"/>
            <w:tcBorders>
              <w:top w:val="single" w:sz="4" w:space="0" w:color="auto"/>
              <w:left w:val="nil"/>
              <w:bottom w:val="nil"/>
              <w:right w:val="nil"/>
            </w:tcBorders>
          </w:tcPr>
          <w:p w14:paraId="1E6F5D24" w14:textId="258C08C9" w:rsidR="00AC5598" w:rsidRPr="007248BE" w:rsidRDefault="00AC5598" w:rsidP="00CC53C2">
            <w:pPr>
              <w:spacing w:after="60"/>
            </w:pPr>
            <w:r>
              <w:t>Machine 1</w:t>
            </w:r>
          </w:p>
        </w:tc>
        <w:tc>
          <w:tcPr>
            <w:tcW w:w="2451" w:type="dxa"/>
            <w:tcBorders>
              <w:top w:val="single" w:sz="4" w:space="0" w:color="auto"/>
              <w:left w:val="nil"/>
              <w:bottom w:val="nil"/>
              <w:right w:val="nil"/>
            </w:tcBorders>
          </w:tcPr>
          <w:p w14:paraId="3154DEB5" w14:textId="17EF3708" w:rsidR="00AC5598" w:rsidRPr="007248BE" w:rsidRDefault="00A24712" w:rsidP="00CC53C2">
            <w:pPr>
              <w:spacing w:after="60"/>
            </w:pPr>
            <m:oMath>
              <m:sSub>
                <m:sSubPr>
                  <m:ctrlPr>
                    <w:rPr>
                      <w:rFonts w:ascii="Cambria Math" w:hAnsi="Cambria Math"/>
                      <w:i/>
                    </w:rPr>
                  </m:ctrlPr>
                </m:sSubPr>
                <m:e>
                  <m:r>
                    <w:rPr>
                      <w:rFonts w:ascii="Cambria Math" w:hAnsi="Cambria Math"/>
                    </w:rPr>
                    <m:t>o</m:t>
                  </m:r>
                </m:e>
                <m:sub>
                  <m:r>
                    <w:rPr>
                      <w:rFonts w:ascii="Cambria Math" w:hAnsi="Cambria Math"/>
                    </w:rPr>
                    <m:t>1</m:t>
                  </m:r>
                </m:sub>
              </m:sSub>
            </m:oMath>
            <w:r w:rsidR="00AC5598">
              <w:t xml:space="preserve">, </w:t>
            </w:r>
            <m:oMath>
              <m:sSub>
                <m:sSubPr>
                  <m:ctrlPr>
                    <w:rPr>
                      <w:rFonts w:ascii="Cambria Math" w:hAnsi="Cambria Math"/>
                      <w:i/>
                    </w:rPr>
                  </m:ctrlPr>
                </m:sSubPr>
                <m:e>
                  <m:r>
                    <w:rPr>
                      <w:rFonts w:ascii="Cambria Math" w:hAnsi="Cambria Math"/>
                    </w:rPr>
                    <m:t>o</m:t>
                  </m:r>
                </m:e>
                <m:sub>
                  <m:r>
                    <w:rPr>
                      <w:rFonts w:ascii="Cambria Math" w:hAnsi="Cambria Math"/>
                    </w:rPr>
                    <m:t>3</m:t>
                  </m:r>
                </m:sub>
              </m:sSub>
            </m:oMath>
          </w:p>
        </w:tc>
        <w:tc>
          <w:tcPr>
            <w:tcW w:w="2165" w:type="dxa"/>
            <w:tcBorders>
              <w:top w:val="single" w:sz="4" w:space="0" w:color="auto"/>
              <w:left w:val="nil"/>
              <w:bottom w:val="nil"/>
              <w:right w:val="nil"/>
            </w:tcBorders>
          </w:tcPr>
          <w:p w14:paraId="0B903E1C" w14:textId="5EAEB73F" w:rsidR="00AC5598" w:rsidRDefault="007B7EE1" w:rsidP="00CC53C2">
            <w:pPr>
              <w:spacing w:after="60"/>
            </w:pPr>
            <w:r>
              <w:t>(5, 5)</w:t>
            </w:r>
          </w:p>
        </w:tc>
        <w:tc>
          <w:tcPr>
            <w:tcW w:w="2402" w:type="dxa"/>
            <w:tcBorders>
              <w:top w:val="single" w:sz="4" w:space="0" w:color="auto"/>
              <w:left w:val="nil"/>
              <w:bottom w:val="nil"/>
              <w:right w:val="nil"/>
            </w:tcBorders>
          </w:tcPr>
          <w:p w14:paraId="1FF09B2D" w14:textId="5DD4DAD0" w:rsidR="00AC5598" w:rsidRPr="007248BE" w:rsidRDefault="007B7EE1" w:rsidP="00CC53C2">
            <w:pPr>
              <w:spacing w:after="60"/>
            </w:pPr>
            <w:r>
              <w:t>FIFO</w:t>
            </w:r>
          </w:p>
        </w:tc>
      </w:tr>
      <w:tr w:rsidR="00AC5598" w:rsidRPr="007248BE" w14:paraId="629EBD06" w14:textId="77777777" w:rsidTr="00AC5598">
        <w:tc>
          <w:tcPr>
            <w:tcW w:w="2438" w:type="dxa"/>
            <w:tcBorders>
              <w:top w:val="nil"/>
              <w:left w:val="nil"/>
              <w:bottom w:val="nil"/>
              <w:right w:val="nil"/>
            </w:tcBorders>
          </w:tcPr>
          <w:p w14:paraId="2FC2ABAB" w14:textId="2EB4D7BF" w:rsidR="00AC5598" w:rsidRPr="007248BE" w:rsidRDefault="00AC5598" w:rsidP="00CC53C2">
            <w:pPr>
              <w:spacing w:after="60"/>
            </w:pPr>
            <w:r>
              <w:t>Machine 2</w:t>
            </w:r>
          </w:p>
        </w:tc>
        <w:tc>
          <w:tcPr>
            <w:tcW w:w="2451" w:type="dxa"/>
            <w:tcBorders>
              <w:top w:val="nil"/>
              <w:left w:val="nil"/>
              <w:bottom w:val="nil"/>
              <w:right w:val="nil"/>
            </w:tcBorders>
          </w:tcPr>
          <w:p w14:paraId="5A409DC1" w14:textId="6C99AD5F" w:rsidR="00AC5598" w:rsidRPr="007248BE" w:rsidRDefault="00A24712" w:rsidP="00CC53C2">
            <w:pPr>
              <w:spacing w:after="60"/>
            </w:pPr>
            <m:oMath>
              <m:sSub>
                <m:sSubPr>
                  <m:ctrlPr>
                    <w:rPr>
                      <w:rFonts w:ascii="Cambria Math" w:hAnsi="Cambria Math"/>
                      <w:i/>
                    </w:rPr>
                  </m:ctrlPr>
                </m:sSubPr>
                <m:e>
                  <m:r>
                    <w:rPr>
                      <w:rFonts w:ascii="Cambria Math" w:hAnsi="Cambria Math"/>
                    </w:rPr>
                    <m:t>o</m:t>
                  </m:r>
                </m:e>
                <m:sub>
                  <m:r>
                    <w:rPr>
                      <w:rFonts w:ascii="Cambria Math" w:hAnsi="Cambria Math"/>
                    </w:rPr>
                    <m:t>2</m:t>
                  </m:r>
                </m:sub>
              </m:sSub>
            </m:oMath>
            <w:r w:rsidR="007B7EE1">
              <w:t xml:space="preserve">, </w:t>
            </w:r>
            <m:oMath>
              <m:sSub>
                <m:sSubPr>
                  <m:ctrlPr>
                    <w:rPr>
                      <w:rFonts w:ascii="Cambria Math" w:hAnsi="Cambria Math"/>
                      <w:i/>
                    </w:rPr>
                  </m:ctrlPr>
                </m:sSubPr>
                <m:e>
                  <m:r>
                    <w:rPr>
                      <w:rFonts w:ascii="Cambria Math" w:hAnsi="Cambria Math"/>
                    </w:rPr>
                    <m:t>o</m:t>
                  </m:r>
                </m:e>
                <m:sub>
                  <m:r>
                    <w:rPr>
                      <w:rFonts w:ascii="Cambria Math" w:hAnsi="Cambria Math"/>
                    </w:rPr>
                    <m:t>5</m:t>
                  </m:r>
                </m:sub>
              </m:sSub>
            </m:oMath>
          </w:p>
        </w:tc>
        <w:tc>
          <w:tcPr>
            <w:tcW w:w="2165" w:type="dxa"/>
            <w:tcBorders>
              <w:top w:val="nil"/>
              <w:left w:val="nil"/>
              <w:bottom w:val="nil"/>
              <w:right w:val="nil"/>
            </w:tcBorders>
          </w:tcPr>
          <w:p w14:paraId="45A12FBB" w14:textId="2082D478" w:rsidR="00AC5598" w:rsidRPr="007248BE" w:rsidRDefault="007B7EE1" w:rsidP="00CC53C2">
            <w:pPr>
              <w:spacing w:after="60"/>
            </w:pPr>
            <w:r>
              <w:t>(5, 10)</w:t>
            </w:r>
          </w:p>
        </w:tc>
        <w:tc>
          <w:tcPr>
            <w:tcW w:w="2402" w:type="dxa"/>
            <w:tcBorders>
              <w:top w:val="nil"/>
              <w:left w:val="nil"/>
              <w:bottom w:val="nil"/>
              <w:right w:val="nil"/>
            </w:tcBorders>
          </w:tcPr>
          <w:p w14:paraId="7BF0DEC2" w14:textId="4F25CCAF" w:rsidR="00AC5598" w:rsidRPr="007248BE" w:rsidRDefault="007B7EE1" w:rsidP="00CC53C2">
            <w:pPr>
              <w:spacing w:after="60"/>
            </w:pPr>
            <w:r>
              <w:t>SPT</w:t>
            </w:r>
          </w:p>
        </w:tc>
      </w:tr>
      <w:tr w:rsidR="00AC5598" w:rsidRPr="007248BE" w14:paraId="40B4325B" w14:textId="77777777" w:rsidTr="007B7EE1">
        <w:tc>
          <w:tcPr>
            <w:tcW w:w="2438" w:type="dxa"/>
            <w:tcBorders>
              <w:top w:val="nil"/>
              <w:left w:val="nil"/>
              <w:bottom w:val="nil"/>
              <w:right w:val="nil"/>
            </w:tcBorders>
          </w:tcPr>
          <w:p w14:paraId="7EC67574" w14:textId="3630C522" w:rsidR="00AC5598" w:rsidRPr="007248BE" w:rsidRDefault="00AC5598" w:rsidP="00CC53C2">
            <w:pPr>
              <w:spacing w:after="60"/>
            </w:pPr>
            <w:r>
              <w:t>Machine 3</w:t>
            </w:r>
          </w:p>
        </w:tc>
        <w:tc>
          <w:tcPr>
            <w:tcW w:w="2451" w:type="dxa"/>
            <w:tcBorders>
              <w:top w:val="nil"/>
              <w:left w:val="nil"/>
              <w:bottom w:val="nil"/>
              <w:right w:val="nil"/>
            </w:tcBorders>
            <w:vAlign w:val="center"/>
          </w:tcPr>
          <w:p w14:paraId="1E94E106" w14:textId="4B9D1438" w:rsidR="00AC5598" w:rsidRPr="007B7EE1" w:rsidRDefault="00A24712" w:rsidP="007B7EE1">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4</m:t>
                    </m:r>
                  </m:sub>
                </m:sSub>
              </m:oMath>
            </m:oMathPara>
          </w:p>
        </w:tc>
        <w:tc>
          <w:tcPr>
            <w:tcW w:w="2165" w:type="dxa"/>
            <w:tcBorders>
              <w:top w:val="nil"/>
              <w:left w:val="nil"/>
              <w:bottom w:val="nil"/>
              <w:right w:val="nil"/>
            </w:tcBorders>
          </w:tcPr>
          <w:p w14:paraId="453654EC" w14:textId="6B7E07AD" w:rsidR="00AC5598" w:rsidRDefault="007B7EE1" w:rsidP="00CC53C2">
            <w:pPr>
              <w:spacing w:after="60"/>
            </w:pPr>
            <w:r>
              <w:t>(10, 5)</w:t>
            </w:r>
          </w:p>
        </w:tc>
        <w:tc>
          <w:tcPr>
            <w:tcW w:w="2402" w:type="dxa"/>
            <w:tcBorders>
              <w:top w:val="nil"/>
              <w:left w:val="nil"/>
              <w:bottom w:val="nil"/>
              <w:right w:val="nil"/>
            </w:tcBorders>
          </w:tcPr>
          <w:p w14:paraId="50895CA6" w14:textId="7F893F4B" w:rsidR="00AC5598" w:rsidRPr="007248BE" w:rsidRDefault="007B7EE1" w:rsidP="00CC53C2">
            <w:pPr>
              <w:spacing w:after="60"/>
            </w:pPr>
            <w:r>
              <w:t>FIFO</w:t>
            </w:r>
          </w:p>
        </w:tc>
      </w:tr>
      <w:tr w:rsidR="00AC5598" w:rsidRPr="007248BE" w14:paraId="480A55FB" w14:textId="77777777" w:rsidTr="00AC5598">
        <w:tc>
          <w:tcPr>
            <w:tcW w:w="2438" w:type="dxa"/>
            <w:tcBorders>
              <w:top w:val="nil"/>
              <w:left w:val="nil"/>
              <w:bottom w:val="nil"/>
              <w:right w:val="nil"/>
            </w:tcBorders>
          </w:tcPr>
          <w:p w14:paraId="664414FB" w14:textId="14887E84" w:rsidR="00AC5598" w:rsidRDefault="00AC5598" w:rsidP="00CC53C2">
            <w:pPr>
              <w:spacing w:after="60"/>
            </w:pPr>
            <w:r>
              <w:t>Machine 4</w:t>
            </w:r>
          </w:p>
        </w:tc>
        <w:tc>
          <w:tcPr>
            <w:tcW w:w="2451" w:type="dxa"/>
            <w:tcBorders>
              <w:top w:val="nil"/>
              <w:left w:val="nil"/>
              <w:bottom w:val="nil"/>
              <w:right w:val="nil"/>
            </w:tcBorders>
          </w:tcPr>
          <w:p w14:paraId="5CE5C224" w14:textId="25B31B1C" w:rsidR="00AC5598" w:rsidRPr="007B7EE1" w:rsidRDefault="00A24712" w:rsidP="00CC53C2">
            <w:pPr>
              <w:spacing w:after="60"/>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5</m:t>
                    </m:r>
                  </m:sub>
                </m:sSub>
              </m:oMath>
            </m:oMathPara>
          </w:p>
        </w:tc>
        <w:tc>
          <w:tcPr>
            <w:tcW w:w="2165" w:type="dxa"/>
            <w:tcBorders>
              <w:top w:val="nil"/>
              <w:left w:val="nil"/>
              <w:bottom w:val="nil"/>
              <w:right w:val="nil"/>
            </w:tcBorders>
          </w:tcPr>
          <w:p w14:paraId="7555BA90" w14:textId="43E1D17A" w:rsidR="00AC5598" w:rsidRDefault="007B7EE1" w:rsidP="00CC53C2">
            <w:pPr>
              <w:spacing w:after="60"/>
            </w:pPr>
            <w:r>
              <w:t>(10, 10)</w:t>
            </w:r>
          </w:p>
        </w:tc>
        <w:tc>
          <w:tcPr>
            <w:tcW w:w="2402" w:type="dxa"/>
            <w:tcBorders>
              <w:top w:val="nil"/>
              <w:left w:val="nil"/>
              <w:bottom w:val="nil"/>
              <w:right w:val="nil"/>
            </w:tcBorders>
          </w:tcPr>
          <w:p w14:paraId="74E31E32" w14:textId="6ED6A7C6" w:rsidR="00AC5598" w:rsidRDefault="007B7EE1" w:rsidP="00CC53C2">
            <w:pPr>
              <w:spacing w:after="60"/>
            </w:pPr>
            <w:r>
              <w:t>FIFO</w:t>
            </w:r>
          </w:p>
        </w:tc>
      </w:tr>
      <w:tr w:rsidR="007B7EE1" w:rsidRPr="007248BE" w14:paraId="7B7484B3" w14:textId="77777777" w:rsidTr="000E18EE">
        <w:tc>
          <w:tcPr>
            <w:tcW w:w="2438" w:type="dxa"/>
            <w:tcBorders>
              <w:top w:val="nil"/>
              <w:left w:val="nil"/>
              <w:bottom w:val="nil"/>
              <w:right w:val="nil"/>
            </w:tcBorders>
          </w:tcPr>
          <w:p w14:paraId="76DEA2B6" w14:textId="0454C305" w:rsidR="007B7EE1" w:rsidRDefault="007B7EE1" w:rsidP="007B7EE1">
            <w:pPr>
              <w:spacing w:after="60"/>
            </w:pPr>
            <w:r>
              <w:t>Transport resource 1</w:t>
            </w:r>
          </w:p>
        </w:tc>
        <w:tc>
          <w:tcPr>
            <w:tcW w:w="2451" w:type="dxa"/>
            <w:tcBorders>
              <w:top w:val="nil"/>
              <w:left w:val="nil"/>
              <w:bottom w:val="nil"/>
              <w:right w:val="nil"/>
            </w:tcBorders>
          </w:tcPr>
          <w:p w14:paraId="56152317" w14:textId="42CA5B14" w:rsidR="007B7EE1" w:rsidRDefault="007B7EE1" w:rsidP="007B7EE1">
            <w:pPr>
              <w:spacing w:after="60"/>
            </w:pPr>
            <w:r>
              <w:t>-</w:t>
            </w:r>
          </w:p>
        </w:tc>
        <w:tc>
          <w:tcPr>
            <w:tcW w:w="2165" w:type="dxa"/>
            <w:tcBorders>
              <w:top w:val="nil"/>
              <w:left w:val="nil"/>
              <w:bottom w:val="nil"/>
              <w:right w:val="nil"/>
            </w:tcBorders>
          </w:tcPr>
          <w:p w14:paraId="03F016AE" w14:textId="0792635D" w:rsidR="007B7EE1" w:rsidRDefault="007B7EE1" w:rsidP="007B7EE1">
            <w:pPr>
              <w:spacing w:after="60"/>
            </w:pPr>
            <w:r>
              <w:t>(5, 0)</w:t>
            </w:r>
          </w:p>
        </w:tc>
        <w:tc>
          <w:tcPr>
            <w:tcW w:w="2402" w:type="dxa"/>
            <w:tcBorders>
              <w:top w:val="nil"/>
              <w:left w:val="nil"/>
              <w:bottom w:val="nil"/>
              <w:right w:val="nil"/>
            </w:tcBorders>
          </w:tcPr>
          <w:p w14:paraId="2CA2C536" w14:textId="2F6726C3" w:rsidR="007B7EE1" w:rsidRDefault="007B7EE1" w:rsidP="007B7EE1">
            <w:pPr>
              <w:spacing w:after="60"/>
            </w:pPr>
            <w:r>
              <w:t>SPT</w:t>
            </w:r>
          </w:p>
        </w:tc>
      </w:tr>
      <w:tr w:rsidR="000E18EE" w:rsidRPr="007248BE" w14:paraId="0AE3E826" w14:textId="77777777" w:rsidTr="000E18EE">
        <w:tc>
          <w:tcPr>
            <w:tcW w:w="2438" w:type="dxa"/>
            <w:tcBorders>
              <w:top w:val="nil"/>
              <w:left w:val="nil"/>
              <w:bottom w:val="nil"/>
              <w:right w:val="nil"/>
            </w:tcBorders>
          </w:tcPr>
          <w:p w14:paraId="458A9375" w14:textId="595587A7" w:rsidR="000E18EE" w:rsidRDefault="000E18EE" w:rsidP="007B7EE1">
            <w:pPr>
              <w:spacing w:after="60"/>
            </w:pPr>
            <w:r>
              <w:t>Source</w:t>
            </w:r>
          </w:p>
        </w:tc>
        <w:tc>
          <w:tcPr>
            <w:tcW w:w="2451" w:type="dxa"/>
            <w:tcBorders>
              <w:top w:val="nil"/>
              <w:left w:val="nil"/>
              <w:bottom w:val="nil"/>
              <w:right w:val="nil"/>
            </w:tcBorders>
          </w:tcPr>
          <w:p w14:paraId="7047C2AC" w14:textId="4141FD57" w:rsidR="000E18EE" w:rsidRDefault="000E18EE" w:rsidP="007B7EE1">
            <w:pPr>
              <w:spacing w:after="60"/>
            </w:pPr>
            <w:r>
              <w:t>-</w:t>
            </w:r>
          </w:p>
        </w:tc>
        <w:tc>
          <w:tcPr>
            <w:tcW w:w="2165" w:type="dxa"/>
            <w:tcBorders>
              <w:top w:val="nil"/>
              <w:left w:val="nil"/>
              <w:bottom w:val="nil"/>
              <w:right w:val="nil"/>
            </w:tcBorders>
          </w:tcPr>
          <w:p w14:paraId="0C043227" w14:textId="434E9FF8" w:rsidR="000E18EE" w:rsidRDefault="000E18EE" w:rsidP="007B7EE1">
            <w:pPr>
              <w:spacing w:after="60"/>
            </w:pPr>
            <w:r>
              <w:t>(0, 0)</w:t>
            </w:r>
          </w:p>
        </w:tc>
        <w:tc>
          <w:tcPr>
            <w:tcW w:w="2402" w:type="dxa"/>
            <w:tcBorders>
              <w:top w:val="nil"/>
              <w:left w:val="nil"/>
              <w:bottom w:val="nil"/>
              <w:right w:val="nil"/>
            </w:tcBorders>
          </w:tcPr>
          <w:p w14:paraId="1804CAC7" w14:textId="4C02B40D" w:rsidR="000E18EE" w:rsidRDefault="000E18EE" w:rsidP="007B7EE1">
            <w:pPr>
              <w:spacing w:after="60"/>
            </w:pPr>
            <w:r>
              <w:t>-</w:t>
            </w:r>
          </w:p>
        </w:tc>
      </w:tr>
      <w:tr w:rsidR="000E18EE" w:rsidRPr="007248BE" w14:paraId="2A85763F" w14:textId="77777777" w:rsidTr="00AC5598">
        <w:tc>
          <w:tcPr>
            <w:tcW w:w="2438" w:type="dxa"/>
            <w:tcBorders>
              <w:top w:val="nil"/>
              <w:left w:val="nil"/>
              <w:right w:val="nil"/>
            </w:tcBorders>
          </w:tcPr>
          <w:p w14:paraId="477380EA" w14:textId="13C4BF18" w:rsidR="000E18EE" w:rsidRDefault="000E18EE" w:rsidP="007B7EE1">
            <w:pPr>
              <w:spacing w:after="60"/>
            </w:pPr>
            <w:r>
              <w:t>Sinks</w:t>
            </w:r>
          </w:p>
        </w:tc>
        <w:tc>
          <w:tcPr>
            <w:tcW w:w="2451" w:type="dxa"/>
            <w:tcBorders>
              <w:top w:val="nil"/>
              <w:left w:val="nil"/>
              <w:right w:val="nil"/>
            </w:tcBorders>
          </w:tcPr>
          <w:p w14:paraId="35257B42" w14:textId="7DE3C512" w:rsidR="000E18EE" w:rsidRDefault="000E18EE" w:rsidP="007B7EE1">
            <w:pPr>
              <w:spacing w:after="60"/>
            </w:pPr>
            <w:r>
              <w:t>-</w:t>
            </w:r>
          </w:p>
        </w:tc>
        <w:tc>
          <w:tcPr>
            <w:tcW w:w="2165" w:type="dxa"/>
            <w:tcBorders>
              <w:top w:val="nil"/>
              <w:left w:val="nil"/>
              <w:right w:val="nil"/>
            </w:tcBorders>
          </w:tcPr>
          <w:p w14:paraId="79F65C2E" w14:textId="4D9E467B" w:rsidR="000E18EE" w:rsidRDefault="000E18EE" w:rsidP="007B7EE1">
            <w:pPr>
              <w:spacing w:after="60"/>
            </w:pPr>
            <w:r>
              <w:t>(35, 35)</w:t>
            </w:r>
          </w:p>
        </w:tc>
        <w:tc>
          <w:tcPr>
            <w:tcW w:w="2402" w:type="dxa"/>
            <w:tcBorders>
              <w:top w:val="nil"/>
              <w:left w:val="nil"/>
              <w:right w:val="nil"/>
            </w:tcBorders>
          </w:tcPr>
          <w:p w14:paraId="7B3B3C4E" w14:textId="1EC2289F" w:rsidR="000E18EE" w:rsidRDefault="000E18EE" w:rsidP="007B7EE1">
            <w:pPr>
              <w:spacing w:after="60"/>
            </w:pPr>
            <w:r>
              <w:t>-</w:t>
            </w:r>
          </w:p>
        </w:tc>
      </w:tr>
    </w:tbl>
    <w:p w14:paraId="65A15B75" w14:textId="77777777" w:rsidR="008964DC" w:rsidRDefault="008964DC" w:rsidP="008964DC"/>
    <w:p w14:paraId="05B86654" w14:textId="0191843F" w:rsidR="0055779C" w:rsidRDefault="007B7EE1" w:rsidP="008964DC">
      <w:pPr>
        <w:rPr>
          <w:lang w:eastAsia="de-DE"/>
        </w:rPr>
      </w:pPr>
      <w:r>
        <w:lastRenderedPageBreak/>
        <w:t xml:space="preserve">The task of the manufacturing system is the </w:t>
      </w:r>
      <w:r w:rsidR="004D4326">
        <w:t xml:space="preserve">completion of jobs </w:t>
      </w:r>
      <w:r>
        <w:rPr>
          <w:rFonts w:eastAsiaTheme="minorEastAsia"/>
        </w:rPr>
        <w:t xml:space="preserve">that require the operation sequence </w:t>
      </w:r>
      <m:oMath>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p</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1</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2</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3</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4</m:t>
            </m:r>
          </m:sub>
        </m:sSub>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o</m:t>
            </m:r>
          </m:e>
          <m:sub>
            <m:r>
              <w:rPr>
                <w:rFonts w:ascii="Cambria Math" w:hAnsi="Cambria Math"/>
                <w:lang w:eastAsia="de-DE"/>
              </w:rPr>
              <m:t>5</m:t>
            </m:r>
          </m:sub>
        </m:sSub>
        <m:r>
          <w:rPr>
            <w:rFonts w:ascii="Cambria Math" w:hAnsi="Cambria Math"/>
            <w:lang w:eastAsia="de-DE"/>
          </w:rPr>
          <m:t>}</m:t>
        </m:r>
      </m:oMath>
      <w:r>
        <w:rPr>
          <w:rFonts w:eastAsiaTheme="minorEastAsia"/>
          <w:lang w:eastAsia="de-DE"/>
        </w:rPr>
        <w:t xml:space="preserve"> to be finished</w:t>
      </w:r>
      <w:r w:rsidRPr="00687D1D">
        <w:rPr>
          <w:lang w:eastAsia="de-DE"/>
        </w:rPr>
        <w:t>.</w:t>
      </w:r>
      <w:r w:rsidR="00EB2BEF">
        <w:rPr>
          <w:lang w:eastAsia="de-DE"/>
        </w:rPr>
        <w:t xml:space="preserve"> </w:t>
      </w:r>
      <w:r w:rsidR="004D4326">
        <w:rPr>
          <w:lang w:eastAsia="de-DE"/>
        </w:rPr>
        <w:t xml:space="preserve">Since all jobs require the same process sequence, the second index is omitted for sake of simplicity. Moreover, every operation is performed by a distinct process module in the use case, for which reason a </w:t>
      </w:r>
      <w:r w:rsidR="00F5775D">
        <w:rPr>
          <w:lang w:eastAsia="de-DE"/>
        </w:rPr>
        <w:t>differentiation</w:t>
      </w:r>
      <w:r w:rsidR="004D4326">
        <w:rPr>
          <w:lang w:eastAsia="de-DE"/>
        </w:rPr>
        <w:t xml:space="preserve"> of operations and process modules is in this case unnecessary. </w:t>
      </w:r>
    </w:p>
    <w:p w14:paraId="4E51AC4C" w14:textId="05352614" w:rsidR="008964DC" w:rsidRDefault="00EB2BEF" w:rsidP="008964DC">
      <w:pPr>
        <w:rPr>
          <w:lang w:eastAsia="de-DE"/>
        </w:rPr>
      </w:pPr>
      <w:r>
        <w:rPr>
          <w:lang w:eastAsia="de-DE"/>
        </w:rPr>
        <w:t xml:space="preserve">Individual </w:t>
      </w:r>
      <w:r w:rsidR="004D4326">
        <w:rPr>
          <w:lang w:eastAsia="de-DE"/>
        </w:rPr>
        <w:t>jobs</w:t>
      </w:r>
      <w:r>
        <w:rPr>
          <w:lang w:eastAsia="de-DE"/>
        </w:rPr>
        <w:t xml:space="preserve"> </w:t>
      </w:r>
      <w:r w:rsidR="00D7328C">
        <w:rPr>
          <w:lang w:eastAsia="de-DE"/>
        </w:rPr>
        <w:t xml:space="preserve">are released </w:t>
      </w:r>
      <w:r>
        <w:rPr>
          <w:lang w:eastAsia="de-DE"/>
        </w:rPr>
        <w:t>in</w:t>
      </w:r>
      <w:r w:rsidR="00D7328C">
        <w:rPr>
          <w:lang w:eastAsia="de-DE"/>
        </w:rPr>
        <w:t>to</w:t>
      </w:r>
      <w:r>
        <w:rPr>
          <w:lang w:eastAsia="de-DE"/>
        </w:rPr>
        <w:t xml:space="preserve"> the manufacturing system</w:t>
      </w:r>
      <w:r w:rsidR="00101FED">
        <w:rPr>
          <w:lang w:eastAsia="de-DE"/>
        </w:rPr>
        <w:t xml:space="preserve"> by </w:t>
      </w:r>
      <w:r w:rsidR="00F8352B">
        <w:rPr>
          <w:lang w:eastAsia="de-DE"/>
        </w:rPr>
        <w:t>the source</w:t>
      </w:r>
      <w:r>
        <w:rPr>
          <w:lang w:eastAsia="de-DE"/>
        </w:rPr>
        <w:t xml:space="preserve"> </w:t>
      </w:r>
      <w:r w:rsidR="00D7328C">
        <w:rPr>
          <w:lang w:eastAsia="de-DE"/>
        </w:rPr>
        <w:t xml:space="preserve">with </w:t>
      </w:r>
      <w:r>
        <w:rPr>
          <w:lang w:eastAsia="de-DE"/>
        </w:rPr>
        <w:t>exponentially distributed interarrival times</w:t>
      </w:r>
      <w:r w:rsidR="00BB262C">
        <w:rPr>
          <w:lang w:eastAsia="de-DE"/>
        </w:rPr>
        <w:t>.</w:t>
      </w:r>
      <w:r w:rsidR="004D4326">
        <w:rPr>
          <w:lang w:eastAsia="de-DE"/>
        </w:rPr>
        <w:t xml:space="preserve"> </w:t>
      </w:r>
      <w:r w:rsidR="00BB262C">
        <w:rPr>
          <w:lang w:eastAsia="de-DE"/>
        </w:rPr>
        <w:t>E</w:t>
      </w:r>
      <w:r>
        <w:rPr>
          <w:lang w:eastAsia="de-DE"/>
        </w:rPr>
        <w:t>ach performed operation takes a normal distributed process time.</w:t>
      </w:r>
      <w:r w:rsidR="000E18EE">
        <w:rPr>
          <w:lang w:eastAsia="de-DE"/>
        </w:rPr>
        <w:t xml:space="preserve"> The transport time required to</w:t>
      </w:r>
      <w:r w:rsidR="00BB262C">
        <w:rPr>
          <w:lang w:eastAsia="de-DE"/>
        </w:rPr>
        <w:t xml:space="preserve"> transfer</w:t>
      </w:r>
      <w:r w:rsidR="000E18EE">
        <w:rPr>
          <w:lang w:eastAsia="de-DE"/>
        </w:rPr>
        <w:t xml:space="preserve"> products from one machine to </w:t>
      </w:r>
      <w:r w:rsidR="00437628">
        <w:rPr>
          <w:lang w:eastAsia="de-DE"/>
        </w:rPr>
        <w:t xml:space="preserve">another is calculated by considering the transport distance by the Manhattan distance and assuming a velocity of </w:t>
      </w:r>
      <w:r w:rsidR="00F3396B">
        <w:rPr>
          <w:lang w:eastAsia="de-DE"/>
        </w:rPr>
        <w:t>1</w:t>
      </w:r>
      <w:r w:rsidR="00437628">
        <w:rPr>
          <w:lang w:eastAsia="de-DE"/>
        </w:rPr>
        <w:t xml:space="preserve"> m/s and a constant reaction time of 2 s.</w:t>
      </w:r>
      <w:r w:rsidR="000E18EE">
        <w:rPr>
          <w:lang w:eastAsia="de-DE"/>
        </w:rPr>
        <w:t xml:space="preserve"> </w:t>
      </w:r>
      <w:r>
        <w:rPr>
          <w:lang w:eastAsia="de-DE"/>
        </w:rPr>
        <w:t xml:space="preserve"> Moreover, machine</w:t>
      </w:r>
      <w:r w:rsidR="0034506F">
        <w:rPr>
          <w:lang w:eastAsia="de-DE"/>
        </w:rPr>
        <w:t xml:space="preserve"> and transport resources</w:t>
      </w:r>
      <w:r>
        <w:rPr>
          <w:lang w:eastAsia="de-DE"/>
        </w:rPr>
        <w:t xml:space="preserve"> </w:t>
      </w:r>
      <w:r w:rsidR="0034506F">
        <w:rPr>
          <w:lang w:eastAsia="de-DE"/>
        </w:rPr>
        <w:t xml:space="preserve">fail </w:t>
      </w:r>
      <w:r>
        <w:rPr>
          <w:lang w:eastAsia="de-DE"/>
        </w:rPr>
        <w:t xml:space="preserve">in exponentially distributed time </w:t>
      </w:r>
      <w:r w:rsidR="0034506F">
        <w:rPr>
          <w:lang w:eastAsia="de-DE"/>
        </w:rPr>
        <w:t>to failure (TTF)</w:t>
      </w:r>
      <w:r>
        <w:rPr>
          <w:lang w:eastAsia="de-DE"/>
        </w:rPr>
        <w:t xml:space="preserve"> and the associated repairs require 15 min. </w:t>
      </w:r>
      <w:r w:rsidR="00CC53C2">
        <w:rPr>
          <w:lang w:eastAsia="de-DE"/>
        </w:rPr>
        <w:t>An overview of the parameters of the time distributions of the individual processes can be found in Table 2.</w:t>
      </w:r>
    </w:p>
    <w:p w14:paraId="7F93CB47" w14:textId="54275792" w:rsidR="00CC53C2" w:rsidRPr="003C6B85" w:rsidRDefault="00CC53C2" w:rsidP="00CC53C2">
      <w:pPr>
        <w:pStyle w:val="Beschriftung"/>
      </w:pPr>
      <w:r w:rsidRPr="003C6B85">
        <w:t xml:space="preserve">Table </w:t>
      </w:r>
      <w:r w:rsidR="006D4475" w:rsidRPr="006D4475">
        <w:fldChar w:fldCharType="begin"/>
      </w:r>
      <w:r w:rsidR="006D4475" w:rsidRPr="006D4475">
        <w:instrText xml:space="preserve"> SEQ Table \* ARABIC </w:instrText>
      </w:r>
      <w:r w:rsidR="006D4475" w:rsidRPr="006D4475">
        <w:fldChar w:fldCharType="separate"/>
      </w:r>
      <w:r w:rsidR="00003EAA">
        <w:rPr>
          <w:noProof/>
        </w:rPr>
        <w:t>2</w:t>
      </w:r>
      <w:r w:rsidR="006D4475" w:rsidRPr="006D4475">
        <w:fldChar w:fldCharType="end"/>
      </w:r>
      <w:r w:rsidRPr="003C6B85">
        <w:t xml:space="preserve">: </w:t>
      </w:r>
      <w:r>
        <w:t>Overview of the distribution parameters of the time of processes in the benchmark use case</w:t>
      </w:r>
    </w:p>
    <w:tbl>
      <w:tblPr>
        <w:tblStyle w:val="Tabellenraster"/>
        <w:tblW w:w="0" w:type="auto"/>
        <w:tblLook w:val="04A0" w:firstRow="1" w:lastRow="0" w:firstColumn="1" w:lastColumn="0" w:noHBand="0" w:noVBand="1"/>
      </w:tblPr>
      <w:tblGrid>
        <w:gridCol w:w="2364"/>
        <w:gridCol w:w="2364"/>
        <w:gridCol w:w="2364"/>
        <w:gridCol w:w="2364"/>
      </w:tblGrid>
      <w:tr w:rsidR="00CC53C2" w:rsidRPr="007248BE" w14:paraId="39CCD160" w14:textId="77777777" w:rsidTr="00DE138A">
        <w:tc>
          <w:tcPr>
            <w:tcW w:w="2364" w:type="dxa"/>
            <w:tcBorders>
              <w:left w:val="nil"/>
              <w:bottom w:val="single" w:sz="4" w:space="0" w:color="auto"/>
              <w:right w:val="nil"/>
            </w:tcBorders>
          </w:tcPr>
          <w:p w14:paraId="63EA70A1" w14:textId="6A6071E4" w:rsidR="00CC53C2" w:rsidRPr="007248BE" w:rsidRDefault="0034506F" w:rsidP="00CC53C2">
            <w:pPr>
              <w:spacing w:after="60"/>
            </w:pPr>
            <w:r>
              <w:t>P</w:t>
            </w:r>
            <w:r w:rsidR="00CC53C2">
              <w:t>rocess</w:t>
            </w:r>
            <w:r w:rsidR="00CC53C2" w:rsidRPr="007248BE">
              <w:t xml:space="preserve"> </w:t>
            </w:r>
          </w:p>
        </w:tc>
        <w:tc>
          <w:tcPr>
            <w:tcW w:w="2364" w:type="dxa"/>
            <w:tcBorders>
              <w:left w:val="nil"/>
              <w:bottom w:val="single" w:sz="4" w:space="0" w:color="auto"/>
              <w:right w:val="nil"/>
            </w:tcBorders>
          </w:tcPr>
          <w:p w14:paraId="684318BE" w14:textId="7EA4F47C" w:rsidR="00CC53C2" w:rsidRPr="007248BE" w:rsidRDefault="0034506F" w:rsidP="00CC53C2">
            <w:pPr>
              <w:spacing w:after="60"/>
            </w:pPr>
            <w:r>
              <w:t>Distribution type</w:t>
            </w:r>
          </w:p>
        </w:tc>
        <w:tc>
          <w:tcPr>
            <w:tcW w:w="2364" w:type="dxa"/>
            <w:tcBorders>
              <w:left w:val="nil"/>
              <w:bottom w:val="single" w:sz="4" w:space="0" w:color="auto"/>
              <w:right w:val="nil"/>
            </w:tcBorders>
          </w:tcPr>
          <w:p w14:paraId="33EFCAD9" w14:textId="067673AE" w:rsidR="00CC53C2" w:rsidRPr="007248BE" w:rsidRDefault="00CC53C2" w:rsidP="00CC53C2">
            <w:pPr>
              <w:spacing w:after="60"/>
            </w:pPr>
            <w:r>
              <w:t>Mean</w:t>
            </w:r>
          </w:p>
        </w:tc>
        <w:tc>
          <w:tcPr>
            <w:tcW w:w="2364" w:type="dxa"/>
            <w:tcBorders>
              <w:left w:val="nil"/>
              <w:bottom w:val="single" w:sz="4" w:space="0" w:color="auto"/>
              <w:right w:val="nil"/>
            </w:tcBorders>
          </w:tcPr>
          <w:p w14:paraId="1145B210" w14:textId="4EBC3E60" w:rsidR="00CC53C2" w:rsidRPr="007248BE" w:rsidRDefault="0034506F" w:rsidP="00CC53C2">
            <w:pPr>
              <w:spacing w:after="60"/>
            </w:pPr>
            <m:oMath>
              <m:r>
                <w:rPr>
                  <w:rFonts w:ascii="Cambria Math" w:hAnsi="Cambria Math"/>
                </w:rPr>
                <m:t>σ</m:t>
              </m:r>
            </m:oMath>
            <w:r>
              <w:rPr>
                <w:rFonts w:eastAsiaTheme="minorEastAsia"/>
              </w:rPr>
              <w:t xml:space="preserve"> </w:t>
            </w:r>
          </w:p>
        </w:tc>
      </w:tr>
      <w:tr w:rsidR="00CC53C2" w:rsidRPr="007248BE" w14:paraId="0F70B8FC" w14:textId="77777777" w:rsidTr="00DE138A">
        <w:tc>
          <w:tcPr>
            <w:tcW w:w="2364" w:type="dxa"/>
            <w:tcBorders>
              <w:top w:val="single" w:sz="4" w:space="0" w:color="auto"/>
              <w:left w:val="nil"/>
              <w:bottom w:val="nil"/>
              <w:right w:val="nil"/>
            </w:tcBorders>
          </w:tcPr>
          <w:p w14:paraId="0189273F" w14:textId="50AED639" w:rsidR="00CC53C2" w:rsidRPr="00DE138A" w:rsidRDefault="00A24712" w:rsidP="00DE138A">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1</m:t>
                    </m:r>
                  </m:sub>
                </m:sSub>
              </m:oMath>
            </m:oMathPara>
          </w:p>
        </w:tc>
        <w:tc>
          <w:tcPr>
            <w:tcW w:w="2364" w:type="dxa"/>
            <w:tcBorders>
              <w:top w:val="single" w:sz="4" w:space="0" w:color="auto"/>
              <w:left w:val="nil"/>
              <w:bottom w:val="nil"/>
              <w:right w:val="nil"/>
            </w:tcBorders>
          </w:tcPr>
          <w:p w14:paraId="6CE1827E" w14:textId="772999A4" w:rsidR="00CC53C2" w:rsidRPr="007248BE" w:rsidRDefault="00DE138A" w:rsidP="00CC53C2">
            <w:pPr>
              <w:spacing w:after="60"/>
            </w:pPr>
            <w:r>
              <w:t>Normal distribution</w:t>
            </w:r>
          </w:p>
        </w:tc>
        <w:tc>
          <w:tcPr>
            <w:tcW w:w="2364" w:type="dxa"/>
            <w:tcBorders>
              <w:top w:val="single" w:sz="4" w:space="0" w:color="auto"/>
              <w:left w:val="nil"/>
              <w:bottom w:val="nil"/>
              <w:right w:val="nil"/>
            </w:tcBorders>
          </w:tcPr>
          <w:p w14:paraId="05B3476D" w14:textId="0ED24015" w:rsidR="00CC53C2" w:rsidRPr="007248BE" w:rsidRDefault="00DE138A" w:rsidP="00CC53C2">
            <w:pPr>
              <w:spacing w:after="60"/>
            </w:pPr>
            <w:r>
              <w:t>50 s</w:t>
            </w:r>
          </w:p>
        </w:tc>
        <w:tc>
          <w:tcPr>
            <w:tcW w:w="2364" w:type="dxa"/>
            <w:tcBorders>
              <w:top w:val="single" w:sz="4" w:space="0" w:color="auto"/>
              <w:left w:val="nil"/>
              <w:bottom w:val="nil"/>
              <w:right w:val="nil"/>
            </w:tcBorders>
          </w:tcPr>
          <w:p w14:paraId="49C7C22B" w14:textId="657CBC91" w:rsidR="00CC53C2" w:rsidRPr="007248BE" w:rsidRDefault="00DE138A" w:rsidP="00CC53C2">
            <w:pPr>
              <w:spacing w:after="60"/>
            </w:pPr>
            <w:r>
              <w:t>5 s</w:t>
            </w:r>
          </w:p>
        </w:tc>
      </w:tr>
      <w:tr w:rsidR="00CC53C2" w:rsidRPr="007248BE" w14:paraId="1D9C9692" w14:textId="77777777" w:rsidTr="00DE138A">
        <w:trPr>
          <w:trHeight w:val="80"/>
        </w:trPr>
        <w:tc>
          <w:tcPr>
            <w:tcW w:w="2364" w:type="dxa"/>
            <w:tcBorders>
              <w:top w:val="nil"/>
              <w:left w:val="nil"/>
              <w:bottom w:val="nil"/>
              <w:right w:val="nil"/>
            </w:tcBorders>
          </w:tcPr>
          <w:p w14:paraId="7275491A" w14:textId="03B57CB6" w:rsidR="00CC53C2" w:rsidRPr="00DE138A" w:rsidRDefault="00A24712" w:rsidP="00DE138A">
            <w:pPr>
              <w:spacing w:after="60"/>
              <w:jc w:val="left"/>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2</m:t>
                    </m:r>
                  </m:sub>
                </m:sSub>
              </m:oMath>
            </m:oMathPara>
          </w:p>
        </w:tc>
        <w:tc>
          <w:tcPr>
            <w:tcW w:w="2364" w:type="dxa"/>
            <w:tcBorders>
              <w:top w:val="nil"/>
              <w:left w:val="nil"/>
              <w:bottom w:val="nil"/>
              <w:right w:val="nil"/>
            </w:tcBorders>
          </w:tcPr>
          <w:p w14:paraId="26B7F447" w14:textId="038EB1D9" w:rsidR="00CC53C2" w:rsidRPr="007248BE" w:rsidRDefault="00DE138A" w:rsidP="00CC53C2">
            <w:pPr>
              <w:spacing w:after="60"/>
            </w:pPr>
            <w:r>
              <w:t>Normal distribution</w:t>
            </w:r>
          </w:p>
        </w:tc>
        <w:tc>
          <w:tcPr>
            <w:tcW w:w="2364" w:type="dxa"/>
            <w:tcBorders>
              <w:top w:val="nil"/>
              <w:left w:val="nil"/>
              <w:bottom w:val="nil"/>
              <w:right w:val="nil"/>
            </w:tcBorders>
          </w:tcPr>
          <w:p w14:paraId="18825512" w14:textId="32F11343" w:rsidR="00CC53C2" w:rsidRPr="007248BE" w:rsidRDefault="00DE138A" w:rsidP="00CC53C2">
            <w:pPr>
              <w:spacing w:after="60"/>
            </w:pPr>
            <w:r>
              <w:t>250 s</w:t>
            </w:r>
          </w:p>
        </w:tc>
        <w:tc>
          <w:tcPr>
            <w:tcW w:w="2364" w:type="dxa"/>
            <w:tcBorders>
              <w:top w:val="nil"/>
              <w:left w:val="nil"/>
              <w:bottom w:val="nil"/>
              <w:right w:val="nil"/>
            </w:tcBorders>
          </w:tcPr>
          <w:p w14:paraId="5B06594C" w14:textId="7D5AEE99" w:rsidR="00CC53C2" w:rsidRPr="007248BE" w:rsidRDefault="00DE138A" w:rsidP="00CC53C2">
            <w:pPr>
              <w:spacing w:after="60"/>
            </w:pPr>
            <w:r>
              <w:t>25 s</w:t>
            </w:r>
          </w:p>
        </w:tc>
      </w:tr>
      <w:tr w:rsidR="00DE138A" w:rsidRPr="007248BE" w14:paraId="282673AA" w14:textId="77777777" w:rsidTr="00DE138A">
        <w:trPr>
          <w:trHeight w:val="80"/>
        </w:trPr>
        <w:tc>
          <w:tcPr>
            <w:tcW w:w="2364" w:type="dxa"/>
            <w:tcBorders>
              <w:top w:val="nil"/>
              <w:left w:val="nil"/>
              <w:bottom w:val="nil"/>
              <w:right w:val="nil"/>
            </w:tcBorders>
          </w:tcPr>
          <w:p w14:paraId="72387716" w14:textId="4348D3F4" w:rsidR="00DE138A" w:rsidRPr="00DE138A" w:rsidRDefault="00A24712"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3</m:t>
                    </m:r>
                  </m:sub>
                </m:sSub>
              </m:oMath>
            </m:oMathPara>
          </w:p>
        </w:tc>
        <w:tc>
          <w:tcPr>
            <w:tcW w:w="2364" w:type="dxa"/>
            <w:tcBorders>
              <w:top w:val="nil"/>
              <w:left w:val="nil"/>
              <w:bottom w:val="nil"/>
              <w:right w:val="nil"/>
            </w:tcBorders>
          </w:tcPr>
          <w:p w14:paraId="7B3D8518" w14:textId="1449914D" w:rsidR="00DE138A" w:rsidRPr="007248BE" w:rsidRDefault="00DE138A" w:rsidP="00CC53C2">
            <w:pPr>
              <w:spacing w:after="60"/>
            </w:pPr>
            <w:r>
              <w:t>Normal distribution</w:t>
            </w:r>
          </w:p>
        </w:tc>
        <w:tc>
          <w:tcPr>
            <w:tcW w:w="2364" w:type="dxa"/>
            <w:tcBorders>
              <w:top w:val="nil"/>
              <w:left w:val="nil"/>
              <w:bottom w:val="nil"/>
              <w:right w:val="nil"/>
            </w:tcBorders>
          </w:tcPr>
          <w:p w14:paraId="0227DE89" w14:textId="537A2B70" w:rsidR="00DE138A" w:rsidRPr="007248BE" w:rsidRDefault="00DE138A" w:rsidP="00CC53C2">
            <w:pPr>
              <w:spacing w:after="60"/>
            </w:pPr>
            <w:r>
              <w:t>40 s</w:t>
            </w:r>
          </w:p>
        </w:tc>
        <w:tc>
          <w:tcPr>
            <w:tcW w:w="2364" w:type="dxa"/>
            <w:tcBorders>
              <w:top w:val="nil"/>
              <w:left w:val="nil"/>
              <w:bottom w:val="nil"/>
              <w:right w:val="nil"/>
            </w:tcBorders>
          </w:tcPr>
          <w:p w14:paraId="4E90E823" w14:textId="24806150" w:rsidR="00DE138A" w:rsidRPr="007248BE" w:rsidRDefault="00DE138A" w:rsidP="00CC53C2">
            <w:pPr>
              <w:spacing w:after="60"/>
            </w:pPr>
            <w:r>
              <w:t>4 s</w:t>
            </w:r>
          </w:p>
        </w:tc>
      </w:tr>
      <w:tr w:rsidR="00DE138A" w:rsidRPr="007248BE" w14:paraId="1E687511" w14:textId="77777777" w:rsidTr="00DE138A">
        <w:trPr>
          <w:trHeight w:val="80"/>
        </w:trPr>
        <w:tc>
          <w:tcPr>
            <w:tcW w:w="2364" w:type="dxa"/>
            <w:tcBorders>
              <w:top w:val="nil"/>
              <w:left w:val="nil"/>
              <w:bottom w:val="nil"/>
              <w:right w:val="nil"/>
            </w:tcBorders>
          </w:tcPr>
          <w:p w14:paraId="770E8BE3" w14:textId="578F842C" w:rsidR="00DE138A" w:rsidRPr="00DE138A" w:rsidRDefault="00A24712"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4</m:t>
                    </m:r>
                  </m:sub>
                </m:sSub>
              </m:oMath>
            </m:oMathPara>
          </w:p>
        </w:tc>
        <w:tc>
          <w:tcPr>
            <w:tcW w:w="2364" w:type="dxa"/>
            <w:tcBorders>
              <w:top w:val="nil"/>
              <w:left w:val="nil"/>
              <w:bottom w:val="nil"/>
              <w:right w:val="nil"/>
            </w:tcBorders>
          </w:tcPr>
          <w:p w14:paraId="041979C8" w14:textId="6557E4AD" w:rsidR="00DE138A" w:rsidRPr="007248BE" w:rsidRDefault="00DE138A" w:rsidP="00CC53C2">
            <w:pPr>
              <w:spacing w:after="60"/>
            </w:pPr>
            <w:r>
              <w:t>Normal distribution</w:t>
            </w:r>
          </w:p>
        </w:tc>
        <w:tc>
          <w:tcPr>
            <w:tcW w:w="2364" w:type="dxa"/>
            <w:tcBorders>
              <w:top w:val="nil"/>
              <w:left w:val="nil"/>
              <w:bottom w:val="nil"/>
              <w:right w:val="nil"/>
            </w:tcBorders>
          </w:tcPr>
          <w:p w14:paraId="606199F0" w14:textId="10E14A12" w:rsidR="00DE138A" w:rsidRPr="007248BE" w:rsidRDefault="00DE138A" w:rsidP="00CC53C2">
            <w:pPr>
              <w:spacing w:after="60"/>
            </w:pPr>
            <w:r>
              <w:t>180 s</w:t>
            </w:r>
          </w:p>
        </w:tc>
        <w:tc>
          <w:tcPr>
            <w:tcW w:w="2364" w:type="dxa"/>
            <w:tcBorders>
              <w:top w:val="nil"/>
              <w:left w:val="nil"/>
              <w:bottom w:val="nil"/>
              <w:right w:val="nil"/>
            </w:tcBorders>
          </w:tcPr>
          <w:p w14:paraId="1B5B7371" w14:textId="6C220C1B" w:rsidR="00DE138A" w:rsidRPr="007248BE" w:rsidRDefault="00DE138A" w:rsidP="00CC53C2">
            <w:pPr>
              <w:spacing w:after="60"/>
            </w:pPr>
            <w:r>
              <w:t>18 s</w:t>
            </w:r>
          </w:p>
        </w:tc>
      </w:tr>
      <w:tr w:rsidR="00DE138A" w:rsidRPr="007248BE" w14:paraId="4B2B9C23" w14:textId="77777777" w:rsidTr="00DE138A">
        <w:trPr>
          <w:trHeight w:val="80"/>
        </w:trPr>
        <w:tc>
          <w:tcPr>
            <w:tcW w:w="2364" w:type="dxa"/>
            <w:tcBorders>
              <w:top w:val="nil"/>
              <w:left w:val="nil"/>
              <w:bottom w:val="nil"/>
              <w:right w:val="nil"/>
            </w:tcBorders>
          </w:tcPr>
          <w:p w14:paraId="3FCB160B" w14:textId="0638E967" w:rsidR="00DE138A" w:rsidRPr="00DE138A" w:rsidRDefault="00A24712" w:rsidP="00DE138A">
            <w:pPr>
              <w:spacing w:after="60"/>
              <w:jc w:val="left"/>
              <w:rPr>
                <w:rFonts w:eastAsia="Calibri"/>
              </w:rPr>
            </w:pPr>
            <m:oMathPara>
              <m:oMathParaPr>
                <m:jc m:val="left"/>
              </m:oMathParaPr>
              <m:oMath>
                <m:sSub>
                  <m:sSubPr>
                    <m:ctrlPr>
                      <w:rPr>
                        <w:rFonts w:ascii="Cambria Math" w:hAnsi="Cambria Math"/>
                        <w:i/>
                      </w:rPr>
                    </m:ctrlPr>
                  </m:sSubPr>
                  <m:e>
                    <m:r>
                      <w:rPr>
                        <w:rFonts w:ascii="Cambria Math" w:hAnsi="Cambria Math"/>
                      </w:rPr>
                      <m:t>o</m:t>
                    </m:r>
                  </m:e>
                  <m:sub>
                    <m:r>
                      <w:rPr>
                        <w:rFonts w:ascii="Cambria Math" w:hAnsi="Cambria Math"/>
                      </w:rPr>
                      <m:t>5</m:t>
                    </m:r>
                  </m:sub>
                </m:sSub>
              </m:oMath>
            </m:oMathPara>
          </w:p>
        </w:tc>
        <w:tc>
          <w:tcPr>
            <w:tcW w:w="2364" w:type="dxa"/>
            <w:tcBorders>
              <w:top w:val="nil"/>
              <w:left w:val="nil"/>
              <w:bottom w:val="nil"/>
              <w:right w:val="nil"/>
            </w:tcBorders>
          </w:tcPr>
          <w:p w14:paraId="6D196A6D" w14:textId="77ECB967" w:rsidR="00DE138A" w:rsidRPr="007248BE" w:rsidRDefault="00DE138A" w:rsidP="00CC53C2">
            <w:pPr>
              <w:spacing w:after="60"/>
            </w:pPr>
            <w:r>
              <w:t>Normal distribution</w:t>
            </w:r>
          </w:p>
        </w:tc>
        <w:tc>
          <w:tcPr>
            <w:tcW w:w="2364" w:type="dxa"/>
            <w:tcBorders>
              <w:top w:val="nil"/>
              <w:left w:val="nil"/>
              <w:bottom w:val="nil"/>
              <w:right w:val="nil"/>
            </w:tcBorders>
          </w:tcPr>
          <w:p w14:paraId="0314CDEA" w14:textId="3CB0574D" w:rsidR="00DE138A" w:rsidRPr="007248BE" w:rsidRDefault="00DE138A" w:rsidP="00CC53C2">
            <w:pPr>
              <w:spacing w:after="60"/>
            </w:pPr>
            <w:r>
              <w:t>40 s</w:t>
            </w:r>
          </w:p>
        </w:tc>
        <w:tc>
          <w:tcPr>
            <w:tcW w:w="2364" w:type="dxa"/>
            <w:tcBorders>
              <w:top w:val="nil"/>
              <w:left w:val="nil"/>
              <w:bottom w:val="nil"/>
              <w:right w:val="nil"/>
            </w:tcBorders>
          </w:tcPr>
          <w:p w14:paraId="502C364A" w14:textId="71376409" w:rsidR="00DE138A" w:rsidRPr="007248BE" w:rsidRDefault="00DE138A" w:rsidP="00CC53C2">
            <w:pPr>
              <w:spacing w:after="60"/>
            </w:pPr>
            <w:r>
              <w:t>4 s</w:t>
            </w:r>
          </w:p>
        </w:tc>
      </w:tr>
      <w:tr w:rsidR="00CC53C2" w:rsidRPr="007248BE" w14:paraId="088268E2" w14:textId="77777777" w:rsidTr="00DE138A">
        <w:tc>
          <w:tcPr>
            <w:tcW w:w="2364" w:type="dxa"/>
            <w:tcBorders>
              <w:top w:val="nil"/>
              <w:left w:val="nil"/>
              <w:bottom w:val="nil"/>
              <w:right w:val="nil"/>
            </w:tcBorders>
          </w:tcPr>
          <w:p w14:paraId="1B493057" w14:textId="1DEFDEAB" w:rsidR="00CC53C2" w:rsidRPr="007248BE" w:rsidRDefault="0034506F" w:rsidP="00CC53C2">
            <w:pPr>
              <w:spacing w:after="60"/>
            </w:pPr>
            <w:r>
              <w:t>Product arrival</w:t>
            </w:r>
          </w:p>
        </w:tc>
        <w:tc>
          <w:tcPr>
            <w:tcW w:w="2364" w:type="dxa"/>
            <w:tcBorders>
              <w:top w:val="nil"/>
              <w:left w:val="nil"/>
              <w:bottom w:val="nil"/>
              <w:right w:val="nil"/>
            </w:tcBorders>
          </w:tcPr>
          <w:p w14:paraId="30E7F45C" w14:textId="2F357B59" w:rsidR="00CC53C2" w:rsidRDefault="00DE138A" w:rsidP="00CC53C2">
            <w:pPr>
              <w:spacing w:after="60"/>
            </w:pPr>
            <w:r>
              <w:t>Exponential distribution</w:t>
            </w:r>
          </w:p>
        </w:tc>
        <w:tc>
          <w:tcPr>
            <w:tcW w:w="2364" w:type="dxa"/>
            <w:tcBorders>
              <w:top w:val="nil"/>
              <w:left w:val="nil"/>
              <w:bottom w:val="nil"/>
              <w:right w:val="nil"/>
            </w:tcBorders>
          </w:tcPr>
          <w:p w14:paraId="61D03027" w14:textId="7752C083" w:rsidR="00CC53C2" w:rsidRPr="007248BE" w:rsidRDefault="00DE138A" w:rsidP="00CC53C2">
            <w:pPr>
              <w:spacing w:after="60"/>
            </w:pPr>
            <w:r>
              <w:t>150 s</w:t>
            </w:r>
          </w:p>
        </w:tc>
        <w:tc>
          <w:tcPr>
            <w:tcW w:w="2364" w:type="dxa"/>
            <w:tcBorders>
              <w:top w:val="nil"/>
              <w:left w:val="nil"/>
              <w:bottom w:val="nil"/>
              <w:right w:val="nil"/>
            </w:tcBorders>
          </w:tcPr>
          <w:p w14:paraId="0AD42B01" w14:textId="7505B3C3" w:rsidR="00CC53C2" w:rsidRPr="007248BE" w:rsidRDefault="00DE138A" w:rsidP="00CC53C2">
            <w:pPr>
              <w:spacing w:after="60"/>
            </w:pPr>
            <w:r>
              <w:t>150 s</w:t>
            </w:r>
          </w:p>
        </w:tc>
      </w:tr>
      <w:tr w:rsidR="0034506F" w:rsidRPr="007248BE" w14:paraId="47DFC796" w14:textId="77777777" w:rsidTr="00DE138A">
        <w:tc>
          <w:tcPr>
            <w:tcW w:w="2364" w:type="dxa"/>
            <w:tcBorders>
              <w:top w:val="nil"/>
              <w:left w:val="nil"/>
              <w:bottom w:val="nil"/>
              <w:right w:val="nil"/>
            </w:tcBorders>
          </w:tcPr>
          <w:p w14:paraId="5D0B4308" w14:textId="4C20C6CF" w:rsidR="0034506F" w:rsidRDefault="0034506F" w:rsidP="00CC53C2">
            <w:pPr>
              <w:spacing w:after="60"/>
            </w:pPr>
            <w:r>
              <w:t>Machine TTF</w:t>
            </w:r>
          </w:p>
        </w:tc>
        <w:tc>
          <w:tcPr>
            <w:tcW w:w="2364" w:type="dxa"/>
            <w:tcBorders>
              <w:top w:val="nil"/>
              <w:left w:val="nil"/>
              <w:bottom w:val="nil"/>
              <w:right w:val="nil"/>
            </w:tcBorders>
          </w:tcPr>
          <w:p w14:paraId="14177009" w14:textId="3D9D1D3A" w:rsidR="0034506F" w:rsidRDefault="00DE138A" w:rsidP="00CC53C2">
            <w:pPr>
              <w:spacing w:after="60"/>
            </w:pPr>
            <w:r>
              <w:t>Exponential distribution</w:t>
            </w:r>
          </w:p>
        </w:tc>
        <w:tc>
          <w:tcPr>
            <w:tcW w:w="2364" w:type="dxa"/>
            <w:tcBorders>
              <w:top w:val="nil"/>
              <w:left w:val="nil"/>
              <w:bottom w:val="nil"/>
              <w:right w:val="nil"/>
            </w:tcBorders>
          </w:tcPr>
          <w:p w14:paraId="6231D2D9" w14:textId="3A01EFA1" w:rsidR="0034506F" w:rsidRDefault="00DE138A" w:rsidP="00CC53C2">
            <w:pPr>
              <w:spacing w:after="60"/>
            </w:pPr>
            <w:r>
              <w:t>700 min</w:t>
            </w:r>
          </w:p>
        </w:tc>
        <w:tc>
          <w:tcPr>
            <w:tcW w:w="2364" w:type="dxa"/>
            <w:tcBorders>
              <w:top w:val="nil"/>
              <w:left w:val="nil"/>
              <w:bottom w:val="nil"/>
              <w:right w:val="nil"/>
            </w:tcBorders>
          </w:tcPr>
          <w:p w14:paraId="2C72B6E9" w14:textId="61C0B4A3" w:rsidR="0034506F" w:rsidRDefault="00DE138A" w:rsidP="00CC53C2">
            <w:pPr>
              <w:spacing w:after="60"/>
            </w:pPr>
            <w:r>
              <w:t>700 min</w:t>
            </w:r>
          </w:p>
        </w:tc>
      </w:tr>
      <w:tr w:rsidR="0034506F" w:rsidRPr="007248BE" w14:paraId="0AB53ADA" w14:textId="77777777" w:rsidTr="00DE138A">
        <w:tc>
          <w:tcPr>
            <w:tcW w:w="2364" w:type="dxa"/>
            <w:tcBorders>
              <w:top w:val="nil"/>
              <w:left w:val="nil"/>
              <w:right w:val="nil"/>
            </w:tcBorders>
          </w:tcPr>
          <w:p w14:paraId="1360B22D" w14:textId="61960705" w:rsidR="0034506F" w:rsidRDefault="0034506F" w:rsidP="00CC53C2">
            <w:pPr>
              <w:spacing w:after="60"/>
            </w:pPr>
            <w:r>
              <w:t>Transport resource TTF</w:t>
            </w:r>
          </w:p>
        </w:tc>
        <w:tc>
          <w:tcPr>
            <w:tcW w:w="2364" w:type="dxa"/>
            <w:tcBorders>
              <w:top w:val="nil"/>
              <w:left w:val="nil"/>
              <w:right w:val="nil"/>
            </w:tcBorders>
          </w:tcPr>
          <w:p w14:paraId="7FA0264F" w14:textId="4F771495" w:rsidR="0034506F" w:rsidRDefault="00DE138A" w:rsidP="00CC53C2">
            <w:pPr>
              <w:spacing w:after="60"/>
            </w:pPr>
            <w:r>
              <w:t>Exponential distribution</w:t>
            </w:r>
          </w:p>
        </w:tc>
        <w:tc>
          <w:tcPr>
            <w:tcW w:w="2364" w:type="dxa"/>
            <w:tcBorders>
              <w:top w:val="nil"/>
              <w:left w:val="nil"/>
              <w:right w:val="nil"/>
            </w:tcBorders>
          </w:tcPr>
          <w:p w14:paraId="3DEAAD38" w14:textId="54BEE271" w:rsidR="0034506F" w:rsidRDefault="00DE138A" w:rsidP="00CC53C2">
            <w:pPr>
              <w:spacing w:after="60"/>
            </w:pPr>
            <w:r>
              <w:t>1100 min</w:t>
            </w:r>
          </w:p>
        </w:tc>
        <w:tc>
          <w:tcPr>
            <w:tcW w:w="2364" w:type="dxa"/>
            <w:tcBorders>
              <w:top w:val="nil"/>
              <w:left w:val="nil"/>
              <w:right w:val="nil"/>
            </w:tcBorders>
          </w:tcPr>
          <w:p w14:paraId="6F041562" w14:textId="38DEC1D5" w:rsidR="0034506F" w:rsidRDefault="00DE138A" w:rsidP="00CC53C2">
            <w:pPr>
              <w:spacing w:after="60"/>
            </w:pPr>
            <w:r>
              <w:t>1100 min</w:t>
            </w:r>
          </w:p>
        </w:tc>
      </w:tr>
    </w:tbl>
    <w:p w14:paraId="03917DCD" w14:textId="77777777" w:rsidR="00CC53C2" w:rsidRDefault="00CC53C2" w:rsidP="008964DC">
      <w:pPr>
        <w:rPr>
          <w:lang w:eastAsia="de-DE"/>
        </w:rPr>
      </w:pPr>
    </w:p>
    <w:p w14:paraId="4A716367" w14:textId="63027DE4" w:rsidR="00200FEA" w:rsidRDefault="00200FEA" w:rsidP="008964DC">
      <w:r>
        <w:t xml:space="preserve">The reconfiguration of the benchmark use case is also constrained by some restrictions. These restrictions aim to represent real planning situations, where </w:t>
      </w:r>
      <w:r w:rsidR="006D4475">
        <w:t xml:space="preserve">only </w:t>
      </w:r>
      <w:r>
        <w:t>a limited amount money is available</w:t>
      </w:r>
      <w:r w:rsidR="006D4475">
        <w:t xml:space="preserve">, additional equipment is related to some expenditure and infrastructure and hardware can only be used in some defined boundaries. Table 3 presents the constraints in the benchmark use case. </w:t>
      </w:r>
    </w:p>
    <w:p w14:paraId="25EB9D1C" w14:textId="6EB06F6D" w:rsidR="006D4475" w:rsidRDefault="006D4475" w:rsidP="006D4475">
      <w:pPr>
        <w:pStyle w:val="Beschriftung"/>
      </w:pPr>
      <w:r w:rsidRPr="003C6B85">
        <w:t>Table</w:t>
      </w:r>
      <w:r>
        <w:t xml:space="preserve"> </w:t>
      </w:r>
      <w:r w:rsidRPr="003C6B85">
        <w:fldChar w:fldCharType="begin"/>
      </w:r>
      <w:r w:rsidRPr="003C6B85">
        <w:instrText xml:space="preserve"> SEQ Table \* ARABIC </w:instrText>
      </w:r>
      <w:r w:rsidRPr="003C6B85">
        <w:fldChar w:fldCharType="separate"/>
      </w:r>
      <w:r w:rsidR="00003EAA">
        <w:rPr>
          <w:noProof/>
        </w:rPr>
        <w:t>3</w:t>
      </w:r>
      <w:r w:rsidRPr="003C6B85">
        <w:fldChar w:fldCharType="end"/>
      </w:r>
      <w:r w:rsidRPr="003C6B85">
        <w:t xml:space="preserve">: </w:t>
      </w:r>
      <w:r>
        <w:t>Overview of the distribution parameters of the time of processes in the benchmark use case</w:t>
      </w:r>
    </w:p>
    <w:tbl>
      <w:tblPr>
        <w:tblStyle w:val="Tabellenraster"/>
        <w:tblW w:w="0" w:type="auto"/>
        <w:tblLook w:val="04A0" w:firstRow="1" w:lastRow="0" w:firstColumn="1" w:lastColumn="0" w:noHBand="0" w:noVBand="1"/>
      </w:tblPr>
      <w:tblGrid>
        <w:gridCol w:w="4678"/>
        <w:gridCol w:w="4778"/>
      </w:tblGrid>
      <w:tr w:rsidR="006D4475" w:rsidRPr="007248BE" w14:paraId="6F3EE4D8" w14:textId="77777777" w:rsidTr="00FD2828">
        <w:trPr>
          <w:trHeight w:val="355"/>
        </w:trPr>
        <w:tc>
          <w:tcPr>
            <w:tcW w:w="4678" w:type="dxa"/>
            <w:tcBorders>
              <w:left w:val="nil"/>
              <w:bottom w:val="single" w:sz="4" w:space="0" w:color="auto"/>
              <w:right w:val="nil"/>
            </w:tcBorders>
          </w:tcPr>
          <w:p w14:paraId="6693DB12" w14:textId="6C1DFF94" w:rsidR="006D4475" w:rsidRPr="007248BE" w:rsidRDefault="006D4475" w:rsidP="007E6FB0">
            <w:pPr>
              <w:spacing w:after="60"/>
            </w:pPr>
            <w:r>
              <w:t>Constraint type</w:t>
            </w:r>
            <w:r w:rsidRPr="007248BE">
              <w:t xml:space="preserve"> </w:t>
            </w:r>
          </w:p>
        </w:tc>
        <w:tc>
          <w:tcPr>
            <w:tcW w:w="4778" w:type="dxa"/>
            <w:tcBorders>
              <w:left w:val="nil"/>
              <w:bottom w:val="single" w:sz="4" w:space="0" w:color="auto"/>
              <w:right w:val="nil"/>
            </w:tcBorders>
          </w:tcPr>
          <w:p w14:paraId="51482A4A" w14:textId="1C9084B9" w:rsidR="006D4475" w:rsidRPr="007248BE" w:rsidRDefault="006D4475" w:rsidP="007E6FB0">
            <w:pPr>
              <w:spacing w:after="60"/>
            </w:pPr>
            <w:r>
              <w:t>Constraint</w:t>
            </w:r>
          </w:p>
        </w:tc>
      </w:tr>
      <w:tr w:rsidR="006D4475" w:rsidRPr="007248BE" w14:paraId="215A9DC5" w14:textId="77777777" w:rsidTr="00FD2828">
        <w:trPr>
          <w:trHeight w:val="85"/>
        </w:trPr>
        <w:tc>
          <w:tcPr>
            <w:tcW w:w="4678" w:type="dxa"/>
            <w:tcBorders>
              <w:top w:val="single" w:sz="4" w:space="0" w:color="auto"/>
              <w:left w:val="nil"/>
              <w:bottom w:val="nil"/>
              <w:right w:val="nil"/>
            </w:tcBorders>
          </w:tcPr>
          <w:p w14:paraId="5ADE1A65" w14:textId="24C75EE6" w:rsidR="006D4475" w:rsidRPr="00DE138A" w:rsidRDefault="006D4475" w:rsidP="006D4475">
            <w:pPr>
              <w:tabs>
                <w:tab w:val="left" w:pos="3306"/>
              </w:tabs>
              <w:spacing w:after="60"/>
              <w:jc w:val="left"/>
            </w:pPr>
            <w:r>
              <w:t>Maximum reconfiguration cost</w:t>
            </w:r>
          </w:p>
        </w:tc>
        <w:tc>
          <w:tcPr>
            <w:tcW w:w="4778" w:type="dxa"/>
            <w:tcBorders>
              <w:top w:val="single" w:sz="4" w:space="0" w:color="auto"/>
              <w:left w:val="nil"/>
              <w:bottom w:val="nil"/>
              <w:right w:val="nil"/>
            </w:tcBorders>
          </w:tcPr>
          <w:p w14:paraId="15A76C23" w14:textId="2B3F82DE" w:rsidR="006D4475" w:rsidRPr="007248BE" w:rsidRDefault="006D4475" w:rsidP="007E6FB0">
            <w:pPr>
              <w:spacing w:after="60"/>
            </w:pPr>
            <w:r>
              <w:t>100.000</w:t>
            </w:r>
          </w:p>
        </w:tc>
      </w:tr>
      <w:tr w:rsidR="006D4475" w:rsidRPr="007248BE" w14:paraId="2B482E4C" w14:textId="77777777" w:rsidTr="00FD2828">
        <w:trPr>
          <w:trHeight w:val="82"/>
        </w:trPr>
        <w:tc>
          <w:tcPr>
            <w:tcW w:w="4678" w:type="dxa"/>
            <w:tcBorders>
              <w:top w:val="nil"/>
              <w:left w:val="nil"/>
              <w:bottom w:val="nil"/>
              <w:right w:val="nil"/>
            </w:tcBorders>
          </w:tcPr>
          <w:p w14:paraId="2C6357EC" w14:textId="7C28B813" w:rsidR="006D4475" w:rsidRPr="00DE138A" w:rsidRDefault="006D4475" w:rsidP="007E6FB0">
            <w:pPr>
              <w:spacing w:after="60"/>
              <w:jc w:val="left"/>
            </w:pPr>
            <w:r>
              <w:t>Buying a machine</w:t>
            </w:r>
          </w:p>
        </w:tc>
        <w:tc>
          <w:tcPr>
            <w:tcW w:w="4778" w:type="dxa"/>
            <w:tcBorders>
              <w:top w:val="nil"/>
              <w:left w:val="nil"/>
              <w:bottom w:val="nil"/>
              <w:right w:val="nil"/>
            </w:tcBorders>
          </w:tcPr>
          <w:p w14:paraId="7A30CBE7" w14:textId="61B31ED2" w:rsidR="006D4475" w:rsidRPr="007248BE" w:rsidRDefault="006D4475" w:rsidP="007E6FB0">
            <w:pPr>
              <w:spacing w:after="60"/>
            </w:pPr>
            <w:r>
              <w:t>3</w:t>
            </w:r>
            <w:r w:rsidR="004D4326">
              <w:t>0</w:t>
            </w:r>
            <w:r>
              <w:t>.000</w:t>
            </w:r>
          </w:p>
        </w:tc>
      </w:tr>
      <w:tr w:rsidR="006D4475" w:rsidRPr="007248BE" w14:paraId="7D4F1705" w14:textId="77777777" w:rsidTr="00FD2828">
        <w:trPr>
          <w:trHeight w:val="82"/>
        </w:trPr>
        <w:tc>
          <w:tcPr>
            <w:tcW w:w="4678" w:type="dxa"/>
            <w:tcBorders>
              <w:top w:val="nil"/>
              <w:left w:val="nil"/>
              <w:bottom w:val="nil"/>
              <w:right w:val="nil"/>
            </w:tcBorders>
          </w:tcPr>
          <w:p w14:paraId="0B24E7C3" w14:textId="69A0E341" w:rsidR="006D4475" w:rsidRPr="00DE138A" w:rsidRDefault="006D4475" w:rsidP="007E6FB0">
            <w:pPr>
              <w:spacing w:after="60"/>
              <w:jc w:val="left"/>
              <w:rPr>
                <w:rFonts w:eastAsia="Calibri"/>
              </w:rPr>
            </w:pPr>
            <w:r>
              <w:t>Buying a transport resource</w:t>
            </w:r>
          </w:p>
        </w:tc>
        <w:tc>
          <w:tcPr>
            <w:tcW w:w="4778" w:type="dxa"/>
            <w:tcBorders>
              <w:top w:val="nil"/>
              <w:left w:val="nil"/>
              <w:bottom w:val="nil"/>
              <w:right w:val="nil"/>
            </w:tcBorders>
          </w:tcPr>
          <w:p w14:paraId="21DBE8A0" w14:textId="41CF405F" w:rsidR="006D4475" w:rsidRPr="007248BE" w:rsidRDefault="004D4326" w:rsidP="007E6FB0">
            <w:pPr>
              <w:spacing w:after="60"/>
            </w:pPr>
            <w:r>
              <w:t>15</w:t>
            </w:r>
            <w:r w:rsidR="006D4475">
              <w:t>.000</w:t>
            </w:r>
          </w:p>
        </w:tc>
      </w:tr>
      <w:tr w:rsidR="006D4475" w:rsidRPr="007248BE" w14:paraId="66E3093C" w14:textId="77777777" w:rsidTr="00FD2828">
        <w:trPr>
          <w:trHeight w:val="82"/>
        </w:trPr>
        <w:tc>
          <w:tcPr>
            <w:tcW w:w="4678" w:type="dxa"/>
            <w:tcBorders>
              <w:top w:val="nil"/>
              <w:left w:val="nil"/>
              <w:bottom w:val="nil"/>
              <w:right w:val="nil"/>
            </w:tcBorders>
          </w:tcPr>
          <w:p w14:paraId="5E330523" w14:textId="5236B024" w:rsidR="006D4475" w:rsidRPr="00DE138A" w:rsidRDefault="006D4475" w:rsidP="007E6FB0">
            <w:pPr>
              <w:spacing w:after="60"/>
              <w:jc w:val="left"/>
              <w:rPr>
                <w:rFonts w:eastAsia="Calibri"/>
              </w:rPr>
            </w:pPr>
            <w:r>
              <w:t>Buying a process module</w:t>
            </w:r>
          </w:p>
        </w:tc>
        <w:tc>
          <w:tcPr>
            <w:tcW w:w="4778" w:type="dxa"/>
            <w:tcBorders>
              <w:top w:val="nil"/>
              <w:left w:val="nil"/>
              <w:bottom w:val="nil"/>
              <w:right w:val="nil"/>
            </w:tcBorders>
          </w:tcPr>
          <w:p w14:paraId="66590653" w14:textId="13875E9F" w:rsidR="006D4475" w:rsidRPr="007248BE" w:rsidRDefault="006D4475" w:rsidP="007E6FB0">
            <w:pPr>
              <w:spacing w:after="60"/>
            </w:pPr>
            <w:r>
              <w:t>5.000</w:t>
            </w:r>
          </w:p>
        </w:tc>
      </w:tr>
      <w:tr w:rsidR="006D4475" w:rsidRPr="007248BE" w14:paraId="395DAFF1" w14:textId="77777777" w:rsidTr="00FD2828">
        <w:trPr>
          <w:trHeight w:val="82"/>
        </w:trPr>
        <w:tc>
          <w:tcPr>
            <w:tcW w:w="4678" w:type="dxa"/>
            <w:tcBorders>
              <w:top w:val="nil"/>
              <w:left w:val="nil"/>
              <w:bottom w:val="nil"/>
              <w:right w:val="nil"/>
            </w:tcBorders>
          </w:tcPr>
          <w:p w14:paraId="2EE639B6" w14:textId="241DB47C" w:rsidR="006D4475" w:rsidRPr="00DE138A" w:rsidRDefault="006D4475" w:rsidP="007E6FB0">
            <w:pPr>
              <w:spacing w:after="60"/>
              <w:jc w:val="left"/>
              <w:rPr>
                <w:rFonts w:eastAsia="Calibri"/>
              </w:rPr>
            </w:pPr>
            <w:r>
              <w:rPr>
                <w:rFonts w:eastAsia="Calibri"/>
              </w:rPr>
              <w:t>Maximum number of machines</w:t>
            </w:r>
          </w:p>
        </w:tc>
        <w:tc>
          <w:tcPr>
            <w:tcW w:w="4778" w:type="dxa"/>
            <w:tcBorders>
              <w:top w:val="nil"/>
              <w:left w:val="nil"/>
              <w:bottom w:val="nil"/>
              <w:right w:val="nil"/>
            </w:tcBorders>
          </w:tcPr>
          <w:p w14:paraId="5140B8B5" w14:textId="31EE0520" w:rsidR="006D4475" w:rsidRPr="007248BE" w:rsidRDefault="006D4475" w:rsidP="007E6FB0">
            <w:pPr>
              <w:spacing w:after="60"/>
            </w:pPr>
            <w:r>
              <w:t>6</w:t>
            </w:r>
          </w:p>
        </w:tc>
      </w:tr>
      <w:tr w:rsidR="006D4475" w:rsidRPr="007248BE" w14:paraId="0EDE00BA" w14:textId="77777777" w:rsidTr="00FD2828">
        <w:trPr>
          <w:trHeight w:val="355"/>
        </w:trPr>
        <w:tc>
          <w:tcPr>
            <w:tcW w:w="4678" w:type="dxa"/>
            <w:tcBorders>
              <w:top w:val="nil"/>
              <w:left w:val="nil"/>
              <w:bottom w:val="nil"/>
              <w:right w:val="nil"/>
            </w:tcBorders>
          </w:tcPr>
          <w:p w14:paraId="5A33939B" w14:textId="36CC65C4" w:rsidR="006D4475" w:rsidRPr="007248BE" w:rsidRDefault="006D4475" w:rsidP="006D4475">
            <w:pPr>
              <w:spacing w:after="60"/>
            </w:pPr>
            <w:r>
              <w:rPr>
                <w:rFonts w:eastAsia="Calibri"/>
              </w:rPr>
              <w:t>Maximum number of transport resources</w:t>
            </w:r>
          </w:p>
        </w:tc>
        <w:tc>
          <w:tcPr>
            <w:tcW w:w="4778" w:type="dxa"/>
            <w:tcBorders>
              <w:top w:val="nil"/>
              <w:left w:val="nil"/>
              <w:bottom w:val="nil"/>
              <w:right w:val="nil"/>
            </w:tcBorders>
          </w:tcPr>
          <w:p w14:paraId="07B28019" w14:textId="20345F37" w:rsidR="006D4475" w:rsidRDefault="004D4326" w:rsidP="006D4475">
            <w:pPr>
              <w:spacing w:after="60"/>
            </w:pPr>
            <w:r>
              <w:t>3</w:t>
            </w:r>
          </w:p>
        </w:tc>
      </w:tr>
      <w:tr w:rsidR="006D4475" w14:paraId="0F5B8622" w14:textId="77777777" w:rsidTr="00FD2828">
        <w:trPr>
          <w:trHeight w:val="366"/>
        </w:trPr>
        <w:tc>
          <w:tcPr>
            <w:tcW w:w="4678" w:type="dxa"/>
            <w:tcBorders>
              <w:top w:val="nil"/>
              <w:left w:val="nil"/>
              <w:bottom w:val="nil"/>
              <w:right w:val="nil"/>
            </w:tcBorders>
          </w:tcPr>
          <w:p w14:paraId="75CEA912" w14:textId="77777777" w:rsidR="006D4475" w:rsidRDefault="006D4475" w:rsidP="007E6FB0">
            <w:pPr>
              <w:spacing w:after="60"/>
            </w:pPr>
            <w:r>
              <w:t>Machine TTF</w:t>
            </w:r>
          </w:p>
        </w:tc>
        <w:tc>
          <w:tcPr>
            <w:tcW w:w="4778" w:type="dxa"/>
            <w:tcBorders>
              <w:top w:val="nil"/>
              <w:left w:val="nil"/>
              <w:bottom w:val="nil"/>
              <w:right w:val="nil"/>
            </w:tcBorders>
          </w:tcPr>
          <w:p w14:paraId="14391F03" w14:textId="30041785" w:rsidR="006D4475" w:rsidRDefault="006D4475" w:rsidP="007E6FB0">
            <w:pPr>
              <w:spacing w:after="60"/>
            </w:pPr>
            <w:r>
              <w:t>3</w:t>
            </w:r>
          </w:p>
        </w:tc>
      </w:tr>
      <w:tr w:rsidR="006D4475" w14:paraId="61089B31" w14:textId="77777777" w:rsidTr="00FD2828">
        <w:trPr>
          <w:trHeight w:val="355"/>
        </w:trPr>
        <w:tc>
          <w:tcPr>
            <w:tcW w:w="4678" w:type="dxa"/>
            <w:tcBorders>
              <w:top w:val="nil"/>
              <w:left w:val="nil"/>
              <w:bottom w:val="nil"/>
              <w:right w:val="nil"/>
            </w:tcBorders>
          </w:tcPr>
          <w:p w14:paraId="45357D59" w14:textId="4F4C8DBA" w:rsidR="006D4475" w:rsidRDefault="006D4475" w:rsidP="006D4475">
            <w:pPr>
              <w:spacing w:after="60"/>
            </w:pPr>
            <w:r>
              <w:rPr>
                <w:rFonts w:eastAsia="Calibri"/>
              </w:rPr>
              <w:t>Maximum process modules per machines</w:t>
            </w:r>
          </w:p>
        </w:tc>
        <w:tc>
          <w:tcPr>
            <w:tcW w:w="4778" w:type="dxa"/>
            <w:tcBorders>
              <w:top w:val="nil"/>
              <w:left w:val="nil"/>
              <w:bottom w:val="nil"/>
              <w:right w:val="nil"/>
            </w:tcBorders>
          </w:tcPr>
          <w:p w14:paraId="3016A59C" w14:textId="1B0E37DD" w:rsidR="006D4475" w:rsidRDefault="006D4475" w:rsidP="006D4475">
            <w:pPr>
              <w:spacing w:after="60"/>
            </w:pPr>
            <w:r>
              <w:t>3</w:t>
            </w:r>
          </w:p>
        </w:tc>
      </w:tr>
      <w:tr w:rsidR="006D4475" w14:paraId="781F9C78" w14:textId="77777777" w:rsidTr="00055EC5">
        <w:trPr>
          <w:trHeight w:val="355"/>
        </w:trPr>
        <w:tc>
          <w:tcPr>
            <w:tcW w:w="4678" w:type="dxa"/>
            <w:tcBorders>
              <w:top w:val="nil"/>
              <w:left w:val="nil"/>
              <w:bottom w:val="nil"/>
              <w:right w:val="nil"/>
            </w:tcBorders>
          </w:tcPr>
          <w:p w14:paraId="0548C8E1" w14:textId="09EBC8FD" w:rsidR="006D4475" w:rsidRDefault="006D4475" w:rsidP="006D4475">
            <w:pPr>
              <w:spacing w:after="60"/>
              <w:rPr>
                <w:rFonts w:eastAsia="Calibri"/>
              </w:rPr>
            </w:pPr>
            <w:r>
              <w:rPr>
                <w:rFonts w:eastAsia="Calibri"/>
              </w:rPr>
              <w:t>Possible machine positions</w:t>
            </w:r>
          </w:p>
        </w:tc>
        <w:tc>
          <w:tcPr>
            <w:tcW w:w="4778" w:type="dxa"/>
            <w:tcBorders>
              <w:top w:val="nil"/>
              <w:left w:val="nil"/>
              <w:bottom w:val="nil"/>
              <w:right w:val="nil"/>
            </w:tcBorders>
          </w:tcPr>
          <w:p w14:paraId="544F0FD7" w14:textId="7293A3EA" w:rsidR="006D4475" w:rsidRDefault="006D4475" w:rsidP="006D4475">
            <w:pPr>
              <w:spacing w:after="60"/>
            </w:pPr>
            <w:r>
              <w:t>(5, 5), (5, 10), (10, 5), (10, 10), (15, 10), (10, 15), (20, 25), (25, 20), (25, 25), (30, 25), (30, 30)</w:t>
            </w:r>
          </w:p>
        </w:tc>
      </w:tr>
      <w:tr w:rsidR="00055EC5" w14:paraId="68ACD16D" w14:textId="77777777" w:rsidTr="00FD2828">
        <w:trPr>
          <w:trHeight w:val="355"/>
        </w:trPr>
        <w:tc>
          <w:tcPr>
            <w:tcW w:w="4678" w:type="dxa"/>
            <w:tcBorders>
              <w:top w:val="nil"/>
              <w:left w:val="nil"/>
              <w:right w:val="nil"/>
            </w:tcBorders>
          </w:tcPr>
          <w:p w14:paraId="5B3B7321" w14:textId="333C8D49" w:rsidR="00055EC5" w:rsidRDefault="00055EC5" w:rsidP="006D4475">
            <w:pPr>
              <w:spacing w:after="60"/>
              <w:rPr>
                <w:rFonts w:eastAsia="Calibri"/>
              </w:rPr>
            </w:pPr>
            <w:r>
              <w:rPr>
                <w:rFonts w:eastAsia="Calibri"/>
              </w:rPr>
              <w:t>Possible control policies</w:t>
            </w:r>
          </w:p>
        </w:tc>
        <w:tc>
          <w:tcPr>
            <w:tcW w:w="4778" w:type="dxa"/>
            <w:tcBorders>
              <w:top w:val="nil"/>
              <w:left w:val="nil"/>
              <w:right w:val="nil"/>
            </w:tcBorders>
          </w:tcPr>
          <w:p w14:paraId="12BC9BAC" w14:textId="1E009950" w:rsidR="00055EC5" w:rsidRDefault="00055EC5" w:rsidP="00BB262C">
            <w:pPr>
              <w:spacing w:after="60"/>
            </w:pPr>
            <w:r>
              <w:t>FIFO, LIFO, SPT</w:t>
            </w:r>
            <w:r w:rsidR="000E402F">
              <w:t xml:space="preserve"> </w:t>
            </w:r>
            <w:sdt>
              <w:sdtPr>
                <w:alias w:val="Don't edit this field"/>
                <w:tag w:val="CitaviPlaceholder#1a0ddbc7-073f-4cc3-88f8-f67d85e20593"/>
                <w:id w:val="-617216594"/>
                <w:placeholder>
                  <w:docPart w:val="DefaultPlaceholder_1081868574"/>
                </w:placeholder>
              </w:sdtPr>
              <w:sdtContent>
                <w:r w:rsidR="00BB262C">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xMmY4YWNiLWQwZTktNGI1YS04YWRlLTNkNGQ1N2QxYTg0NCIsIlJhbmdlTGVuZ3RoIjo0LCJSZWZlcmVuY2VJZCI6ImQ2MWQyZjc2LTc4YTMtNDc1Yy1iNjZmLTNhN2I3NjllNzI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UGluZWRvIiwiTWlkZGxlTmFtZSI6IkwuIiwiUHJvdGVjdGVkIjpmYWxzZSwiU2V4IjoyLCJDcmVhdGVkQnkiOiJfTWFyY28gV3Vyc3RlciIsIkNyZWF0ZWRPbiI6IjIwMjItMTAtMTlUMTY6NTk6MzQiLCJNb2RpZmllZEJ5IjoiX01hcmNvIFd1cnN0ZXIiLCJJZCI6IjJkOGIzYmYwLWMzNDktNGVhOC1iMDIwLWU0ZTIzMDkyY2ZmMyIsIk1vZGlmaWVkT24iOiIyMDIyLTEwLTE5VDE2OjU5OjM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XdXJzdGVyXFxBcHBEYXRhXFxMb2NhbFxcVGVtcFxcZWwyeDV2MWIuanBnIiwiVXJpU3RyaW5nIjoiZDYxZDJmNzYtNzhhMy00NzVjLWI2NmYtM2E3Yjc2OWU3MjQw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S00NjE0LTIzNjEtNCIsIkVkaXRvcnMiOltdLCJFdmFsdWF0aW9uQ29tcGxleGl0eSI6MCwiRXZhbHVhdGlvblNvdXJjZVRleHRGb3JtYXQiOjAsIkdyb3VwcyI6W10sIkhhc0xhYmVsMSI6ZmFsc2UsIkhhc0xhYmVsMiI6ZmFsc2UsIklzYm4iOiI5NzgtMS00NjE0LTE5ODYtM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EtNDYxNC0yMzYxLTQiLCJVcmlTdHJpbmciOiJodHRwczovL2RvaS5vcmcvMTAuMTAwNy85NzgtMS00NjE0LTIzNjEt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}</w:instrText>
                </w:r>
                <w:r w:rsidR="00BB262C">
                  <w:fldChar w:fldCharType="separate"/>
                </w:r>
                <w:r w:rsidR="00D223E2">
                  <w:t>[26]</w:t>
                </w:r>
                <w:r w:rsidR="00BB262C">
                  <w:fldChar w:fldCharType="end"/>
                </w:r>
              </w:sdtContent>
            </w:sdt>
          </w:p>
        </w:tc>
      </w:tr>
    </w:tbl>
    <w:p w14:paraId="2F31000D" w14:textId="77777777" w:rsidR="00200FEA" w:rsidRDefault="00200FEA" w:rsidP="008964DC"/>
    <w:p w14:paraId="106AFF38" w14:textId="420FE443" w:rsidR="007F64D3" w:rsidRDefault="003623C0" w:rsidP="008964DC">
      <w:pPr>
        <w:rPr>
          <w:rFonts w:eastAsiaTheme="minorEastAsia"/>
        </w:rPr>
      </w:pPr>
      <w:r>
        <w:lastRenderedPageBreak/>
        <w:t>The degrees of freedom</w:t>
      </w:r>
      <w:r w:rsidR="008964DC">
        <w:t xml:space="preserve"> specified by the reconfiguration problem are realized by the benchmark use case.</w:t>
      </w:r>
      <w:r w:rsidR="00985B77">
        <w:t xml:space="preserve"> </w:t>
      </w:r>
      <w:r w:rsidR="00F5775D">
        <w:t>M</w:t>
      </w:r>
      <w:r w:rsidR="00985B77">
        <w:t xml:space="preserve">achines, transport resources and process modules can be added and removed </w:t>
      </w:r>
      <w:r w:rsidR="00F5775D">
        <w:t xml:space="preserve">in the reconfiguration </w:t>
      </w:r>
      <w:r w:rsidR="00985B77">
        <w:t>in the defined boundaries of the constraints. Moreover, machines can be relocated, control policies</w:t>
      </w:r>
      <w:r w:rsidR="00F5775D">
        <w:t xml:space="preserve"> can be</w:t>
      </w:r>
      <w:r w:rsidR="00985B77">
        <w:t xml:space="preserve"> changed and process module</w:t>
      </w:r>
      <w:r w:rsidR="00D7328C">
        <w:t>s</w:t>
      </w:r>
      <w:r w:rsidR="00F5775D">
        <w:t xml:space="preserve"> can be</w:t>
      </w:r>
      <w:r w:rsidR="00985B77">
        <w:t xml:space="preserve"> transferred to other machines.</w:t>
      </w:r>
      <w:r w:rsidR="008964DC">
        <w:t xml:space="preserve"> </w:t>
      </w:r>
      <w:r w:rsidR="00200FEA">
        <w:t xml:space="preserve">However, there are some special assumptions made in the use case. At first, </w:t>
      </w:r>
      <w:r w:rsidR="00055EC5">
        <w:t xml:space="preserve">transport resources do not require a process module for the transport and they always start at position </w:t>
      </w:r>
      <m:oMath>
        <m:r>
          <w:rPr>
            <w:rFonts w:ascii="Cambria Math" w:hAnsi="Cambria Math"/>
          </w:rPr>
          <m:t>l=(5, 0)</m:t>
        </m:r>
      </m:oMath>
      <w:r w:rsidR="00055EC5">
        <w:rPr>
          <w:rFonts w:eastAsiaTheme="minorEastAsia"/>
        </w:rPr>
        <w:t xml:space="preserve">. Additionally, if a machine is </w:t>
      </w:r>
      <w:r w:rsidR="00E158CA">
        <w:rPr>
          <w:rFonts w:eastAsiaTheme="minorEastAsia"/>
        </w:rPr>
        <w:t xml:space="preserve">added to the manufacturing system, the process modules and location of the machine are selected randomly. </w:t>
      </w:r>
      <w:r w:rsidR="00985B77">
        <w:rPr>
          <w:rFonts w:eastAsiaTheme="minorEastAsia"/>
        </w:rPr>
        <w:t>Machines and transport resources can only perform a single operation at a time</w:t>
      </w:r>
      <w:r w:rsidR="007F64D3">
        <w:rPr>
          <w:rFonts w:eastAsiaTheme="minorEastAsia"/>
        </w:rPr>
        <w:t xml:space="preserve">. </w:t>
      </w:r>
    </w:p>
    <w:p w14:paraId="73B801D5" w14:textId="51263035" w:rsidR="00200FEA" w:rsidRDefault="00985B77" w:rsidP="008964DC">
      <w:r>
        <w:rPr>
          <w:rFonts w:eastAsiaTheme="minorEastAsia"/>
        </w:rPr>
        <w:t xml:space="preserve">For the evaluation of the </w:t>
      </w:r>
      <w:r w:rsidR="007F64D3">
        <w:rPr>
          <w:rFonts w:eastAsiaTheme="minorEastAsia"/>
        </w:rPr>
        <w:t>configurations with the DES, a time range of 10.000</w:t>
      </w:r>
      <w:r w:rsidR="00F3396B">
        <w:rPr>
          <w:rFonts w:eastAsiaTheme="minorEastAsia"/>
        </w:rPr>
        <w:t xml:space="preserve"> minutes (approx. 7 days)</w:t>
      </w:r>
      <w:r w:rsidR="007F64D3">
        <w:rPr>
          <w:rFonts w:eastAsiaTheme="minorEastAsia"/>
        </w:rPr>
        <w:t xml:space="preserve"> is simulated. This simulation time </w:t>
      </w:r>
      <w:r w:rsidR="00D7328C">
        <w:rPr>
          <w:rFonts w:eastAsiaTheme="minorEastAsia"/>
        </w:rPr>
        <w:t>is</w:t>
      </w:r>
      <w:r w:rsidR="007F64D3">
        <w:rPr>
          <w:rFonts w:eastAsiaTheme="minorEastAsia"/>
        </w:rPr>
        <w:t xml:space="preserve"> long enough to neglect stochastically induced effects. The throughput of the system is determined by the number of individual products that arrived at the sink and the inventory is calculated as the average number of products in the system. For the calculation of the inventory</w:t>
      </w:r>
      <w:r w:rsidR="00BB262C">
        <w:rPr>
          <w:rFonts w:eastAsiaTheme="minorEastAsia"/>
        </w:rPr>
        <w:t>, the</w:t>
      </w:r>
      <w:r w:rsidR="007F64D3">
        <w:rPr>
          <w:rFonts w:eastAsiaTheme="minorEastAsia"/>
        </w:rPr>
        <w:t xml:space="preserve"> first quarter of simulation results </w:t>
      </w:r>
      <w:r w:rsidR="00BB262C">
        <w:rPr>
          <w:rFonts w:eastAsiaTheme="minorEastAsia"/>
        </w:rPr>
        <w:t xml:space="preserve">is </w:t>
      </w:r>
      <w:r w:rsidR="007F64D3">
        <w:rPr>
          <w:rFonts w:eastAsiaTheme="minorEastAsia"/>
        </w:rPr>
        <w:t>discarded to</w:t>
      </w:r>
      <w:r w:rsidR="00BB262C">
        <w:rPr>
          <w:rFonts w:eastAsiaTheme="minorEastAsia"/>
        </w:rPr>
        <w:t xml:space="preserve"> neglect</w:t>
      </w:r>
      <w:r w:rsidR="007F64D3">
        <w:rPr>
          <w:rFonts w:eastAsiaTheme="minorEastAsia"/>
        </w:rPr>
        <w:t xml:space="preserve"> </w:t>
      </w:r>
      <w:r w:rsidR="00BB262C">
        <w:rPr>
          <w:rFonts w:eastAsiaTheme="minorEastAsia"/>
        </w:rPr>
        <w:t>the impact</w:t>
      </w:r>
      <w:r w:rsidR="007F64D3">
        <w:rPr>
          <w:rFonts w:eastAsiaTheme="minorEastAsia"/>
        </w:rPr>
        <w:t xml:space="preserve"> of the warm-up phase </w:t>
      </w:r>
      <w:r w:rsidR="00BB262C">
        <w:rPr>
          <w:rFonts w:eastAsiaTheme="minorEastAsia"/>
        </w:rPr>
        <w:t>within the</w:t>
      </w:r>
      <w:r w:rsidR="00C50D53">
        <w:rPr>
          <w:rFonts w:eastAsiaTheme="minorEastAsia"/>
        </w:rPr>
        <w:t xml:space="preserve"> </w:t>
      </w:r>
      <w:r w:rsidR="007F64D3">
        <w:rPr>
          <w:rFonts w:eastAsiaTheme="minorEastAsia"/>
        </w:rPr>
        <w:t xml:space="preserve">DES. </w:t>
      </w:r>
    </w:p>
    <w:p w14:paraId="1AFAE5B8" w14:textId="7748E5C1" w:rsidR="00F5775D" w:rsidRDefault="0067213D" w:rsidP="005E01E7">
      <w:pPr>
        <w:pStyle w:val="CPSLberschrift11"/>
      </w:pPr>
      <w:r>
        <w:t>Meta-heuristics</w:t>
      </w:r>
    </w:p>
    <w:p w14:paraId="4EF7C21B" w14:textId="32236A8A" w:rsidR="005E01E7" w:rsidRDefault="005E01E7" w:rsidP="005E01E7">
      <w:r>
        <w:t>Meta-heuristics are</w:t>
      </w:r>
      <w:r w:rsidR="00D7328C">
        <w:t xml:space="preserve"> </w:t>
      </w:r>
      <w:r>
        <w:t xml:space="preserve">approximative optimization techniques that use high-level algorithms, that do not rely on any domain knowledge, which results in their wide applicability across optimization problems. This class of optimization techniques can be divided in population-based and trajectory-based methods. </w:t>
      </w:r>
      <w:sdt>
        <w:sdtPr>
          <w:alias w:val="To edit, see citavi.com/edit"/>
          <w:tag w:val="CitaviPlaceholder#b66fdef5-28dc-4363-a25a-8a84844749fd"/>
          <w:id w:val="-791366159"/>
          <w:placeholder>
            <w:docPart w:val="DefaultPlaceholder_-1854013440"/>
          </w:placeholder>
        </w:sdtPr>
        <w:sdtContent>
          <w:r w:rsidR="00566C78">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NWU4NjdhLTJlNDMtNDc5Zi1iYTVjLTE4NmZjM2E1YmZhZSIsIlJhbmdlTGVuZ3RoIjo0LCJSZWZlcmVuY2VJZCI6IjdmOWJlMGQxLTZlYmItNDUyOS1iOThkLWQyMDI4N2YxZWI1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xNi9COTc4LTAtMTItODE4ODgwLTQuMDAwMTEtOSIsIlVyaVN0cmluZyI6Imh0dHBzOi8vZG9pLm9yZy8xMC4xMDE2L0I5NzgtMC0xMi04MTg4ODAtNC4wMDAxMS05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}</w:instrText>
          </w:r>
          <w:r w:rsidR="00566C78">
            <w:fldChar w:fldCharType="separate"/>
          </w:r>
          <w:r w:rsidR="00D223E2">
            <w:t>[27]</w:t>
          </w:r>
          <w:r w:rsidR="00566C78">
            <w:fldChar w:fldCharType="end"/>
          </w:r>
        </w:sdtContent>
      </w:sdt>
    </w:p>
    <w:p w14:paraId="50B1DA5B" w14:textId="77777777" w:rsidR="00542E5D" w:rsidRDefault="00566C78" w:rsidP="005E01E7">
      <w:r>
        <w:t>Evolutionary algorithm (EA) is a population-based method that relies on Darwin’s principle of natural selection. The algorithms rely thereby on three basic operations</w:t>
      </w:r>
      <w:r w:rsidR="00AA2778">
        <w:t xml:space="preserve"> that are repeated for every generation</w:t>
      </w:r>
      <w:r>
        <w:t>: selection, crossover and mutation. Each individual</w:t>
      </w:r>
      <w:r w:rsidR="00AA2778">
        <w:t>, i.e. a possible solution,</w:t>
      </w:r>
      <w:r>
        <w:t xml:space="preserve"> of a population is evaluated and a selection of the best individuals is done according to the objective values of the individuals. Subsequently in crossover, pairs of individuals are </w:t>
      </w:r>
      <w:r w:rsidR="00AA2778">
        <w:t xml:space="preserve">combined to generate new individuals. Lastly, individuals are randomly modified in mutation. The sequence of these three operations is repeated until a predefined number of generations is evaluated. </w:t>
      </w:r>
    </w:p>
    <w:p w14:paraId="4E372C52" w14:textId="51E4467F" w:rsidR="00566C78" w:rsidRDefault="00AA2778" w:rsidP="005E01E7">
      <w:r>
        <w:t>In the presented approach, e</w:t>
      </w:r>
      <w:r w:rsidR="00566C78">
        <w:t xml:space="preserve">ach individual in the population represents a configuration of the RMS. </w:t>
      </w:r>
      <w:r>
        <w:t xml:space="preserve">The population is </w:t>
      </w:r>
      <w:r w:rsidR="00D1326F">
        <w:t>randomly</w:t>
      </w:r>
      <w:r>
        <w:t xml:space="preserve"> </w:t>
      </w:r>
      <w:r w:rsidR="000F3F4D">
        <w:t>initialized</w:t>
      </w:r>
      <w:r>
        <w:t xml:space="preserve"> at start of the optimization. </w:t>
      </w:r>
      <w:r w:rsidR="00191802">
        <w:t xml:space="preserve">As the reconfiguration optimization problem has multiple objectives, NSGA-II </w:t>
      </w:r>
      <w:sdt>
        <w:sdtPr>
          <w:alias w:val="To edit, see citavi.com/edit"/>
          <w:tag w:val="CitaviPlaceholder#abd06d84-770e-4f1f-a5fa-ae1cc3b93185"/>
          <w:id w:val="1678764810"/>
          <w:placeholder>
            <w:docPart w:val="DefaultPlaceholder_-1854013440"/>
          </w:placeholder>
        </w:sdtPr>
        <w:sdtContent>
          <w:r w:rsidR="00191802">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wMDUwNThhLWVmOTYtNDRlNi05OGEzLTIzNjQ0YmZlY2UxMiIsIlJhbmdlTGVuZ3RoIjo0LCJSZWZlcmVuY2VJZCI6ImEzNDIwNzU4LWRhYTgtNGNjOS1iYWMwLWE0YmZmOTc1Njk1N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kvNDIzNS45OTYwMTciLCJFZGl0b3JzIjpbXSwiRXZhbHVhdGlvbkNvbXBsZXhpdHkiOjAsIkV2YWx1YXRpb25Tb3VyY2VUZXh0Rm9ybWF0IjowLCJHcm91cHMiOltdLCJIYXNMYWJlbDEiOmZhbHNlLCJIYXNMYWJlbDIiOmZhbHNlLCJLZXl3b3JkcyI6W10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xMC4xMTA5LzQyMzUuOTk2MDE3IiwiVXJpU3RyaW5nIjoiaHR0cHM6Ly9kb2kub3JnLzEwLjExMDkvNDIzNS45OTYwMTc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}</w:instrText>
          </w:r>
          <w:r w:rsidR="00191802">
            <w:fldChar w:fldCharType="separate"/>
          </w:r>
          <w:r w:rsidR="00D223E2">
            <w:t>[28]</w:t>
          </w:r>
          <w:r w:rsidR="00191802">
            <w:fldChar w:fldCharType="end"/>
          </w:r>
        </w:sdtContent>
      </w:sdt>
      <w:r w:rsidR="00191802">
        <w:t xml:space="preserve"> is used for selection, because of its good behaviour in finding a pareto-optimal front</w:t>
      </w:r>
      <w:r w:rsidR="00287B62">
        <w:t xml:space="preserve"> and no need to weight the different objectives</w:t>
      </w:r>
      <w:r w:rsidR="00191802">
        <w:t xml:space="preserve">. </w:t>
      </w:r>
      <w:r w:rsidR="00287B62">
        <w:t xml:space="preserve">In crossover, the individuals are combined by exchanging </w:t>
      </w:r>
      <w:r w:rsidR="00542E5D">
        <w:t xml:space="preserve">a random number of machines or transport resources. Lastly, in mutation, an individual is randomly altered by one of the earlier defined degrees of freedom. </w:t>
      </w:r>
    </w:p>
    <w:p w14:paraId="302A40BE" w14:textId="2F009360" w:rsidR="005E01E7" w:rsidRDefault="00542E5D" w:rsidP="005E01E7">
      <w:r>
        <w:t>Contrarily, simulated annealing</w:t>
      </w:r>
      <w:r w:rsidR="00CD5F6E">
        <w:t xml:space="preserve"> (SA)</w:t>
      </w:r>
      <w:r>
        <w:t xml:space="preserve"> is a trajectory-based method that is motivated by the cooling process of metals. </w:t>
      </w:r>
      <w:r w:rsidR="00CD5F6E">
        <w:t>The algorithm is started with an initial solution and</w:t>
      </w:r>
      <w:r>
        <w:t xml:space="preserve"> an initial temperature that decreases over time. </w:t>
      </w:r>
      <w:r w:rsidR="00CD5F6E">
        <w:t xml:space="preserve">At first, a candidate solution is generated by altering the initial solution and both solutions are evaluated and the compared to each other. With a certain acceptance probability, the candidate solution is accepted although it has a lower performance. This acceptance probability decreases with temperature and allows SA to leave local minima. This process is repeated until a stop criterion is met. </w:t>
      </w:r>
      <w:sdt>
        <w:sdtPr>
          <w:alias w:val="To edit, see citavi.com/edit"/>
          <w:tag w:val="CitaviPlaceholder#e8714c4c-9757-43ca-b9b1-69d45d4048b8"/>
          <w:id w:val="-178506607"/>
          <w:placeholder>
            <w:docPart w:val="DefaultPlaceholder_-1854013440"/>
          </w:placeholder>
        </w:sdtPr>
        <w:sdtContent>
          <w:r w:rsidR="00CD5F6E">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1YjBhZTM4LTg1ODktNDgwNy1hOTZmLTFjYzMxNmZiNzYxZiIsIlJhbmdlTGVuZ3RoIjo0LCJSZWZlcmVuY2VJZCI6IjA4ODAwOTg0LTE2ZDktNDE1OC1iODY4LTkwYTIxYzcyYjQ4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zLjAzLjIwMTYiLCJEb2kiOiIxMC4xMTU1LzIwMTYvMTcxMjYzMC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yNzAzNDY1MCIsIlVyaVN0cmluZyI6Imh0dHA6Ly93d3cubmNiaS5ubG0ubmloLmdvdi9wdWJtZWQvMjcwMzQ2NT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lYmFzdGlhbiBCZWhyZW5kdCIsIkNyZWF0ZWRPbiI6IjIwMjItMTAtMjBUMTM6MDU6MjkiLCJNb2RpZmllZEJ5IjoiX1NlYmFzdGlhbiBCZWhyZW5kdCIsIklkIjoiNzgyODZjYmYtYzY5Yi00Nzg3LTk5MGItM2YwOGE0NjU2ZDhhIiwiTW9kaWZpZWRPbiI6IjIwMjItMTAtMjBUMTM6MDU6Mjk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xMC4xMTU1LzIwMTYvMTcxMjYzMCIsIlVyaVN0cmluZyI6Imh0dHBzOi8vZG9pLm9yZy8xMC4xMTU1LzIwMTYvMTcxMjYzM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CZWhyZW5kdCIsIkNyZWF0ZWRPbiI6IjIwMjItMTAtMjBUMTM6MDU6MjkiLCJNb2RpZmllZEJ5IjoiX1NlYmFzdGlhbiBCZWhyZW5kdCIsIklkIjoiOGY5ZDEwNzQtYWY1Yy00MTYwLWFmZGUtYjc2MjA1YzJkZTljIiwiTW9kaWZpZWRPbiI6IjIwMjItMTAtMjBUMTM6MDU6Mjk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JQTUM0ODA4NTMwIiwiVXJpU3RyaW5nIjoiaHR0cHM6Ly93d3cubmNiaS5ubG0ubmloLmdvdi9wbWMvYXJ0aWNsZXMvUE1DNDgwODUzMC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}</w:instrText>
          </w:r>
          <w:r w:rsidR="00CD5F6E">
            <w:fldChar w:fldCharType="separate"/>
          </w:r>
          <w:r w:rsidR="00D223E2">
            <w:t>[29]</w:t>
          </w:r>
          <w:r w:rsidR="00CD5F6E">
            <w:fldChar w:fldCharType="end"/>
          </w:r>
        </w:sdtContent>
      </w:sdt>
    </w:p>
    <w:p w14:paraId="5A00458A" w14:textId="118D4B6D" w:rsidR="005E01E7" w:rsidRDefault="00CD5F6E" w:rsidP="005E01E7">
      <w:pPr>
        <w:rPr>
          <w:rFonts w:eastAsiaTheme="minorEastAsia"/>
        </w:rPr>
      </w:pPr>
      <w:r>
        <w:t xml:space="preserve">Similar to the implementation of EA, a solution in the SA approach is a distinct configuration of the RMS and the altering of solutions is done randomly according to the degrees of freedom of the RMS. Instead of starting with a random configuration, as in EA, the initial solution of SA is the earlier mentioned initial configuration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w:t>
      </w:r>
      <w:r w:rsidR="00471B04">
        <w:rPr>
          <w:rFonts w:eastAsiaTheme="minorEastAsia"/>
        </w:rPr>
        <w:t xml:space="preserve">As SA requires a </w:t>
      </w:r>
      <w:r w:rsidR="00AA7A64">
        <w:rPr>
          <w:rFonts w:eastAsiaTheme="minorEastAsia"/>
        </w:rPr>
        <w:t>single objective, a weighted sum of the objectives</w:t>
      </w:r>
      <w:r w:rsidR="00CB0F5E">
        <w:rPr>
          <w:rFonts w:eastAsiaTheme="minorEastAsia"/>
        </w:rPr>
        <w:t>, in the following referred to as fitness,</w:t>
      </w:r>
      <w:r w:rsidR="00AA7A64">
        <w:rPr>
          <w:rFonts w:eastAsiaTheme="minorEastAsia"/>
        </w:rPr>
        <w:t xml:space="preserve"> cost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r>
          <w:rPr>
            <w:rFonts w:ascii="Cambria Math" w:eastAsiaTheme="minorEastAsia" w:hAnsi="Cambria Math"/>
          </w:rPr>
          <m:t>=-0.001</m:t>
        </m:r>
      </m:oMath>
      <w:r w:rsidR="00AA7A64">
        <w:rPr>
          <w:rFonts w:eastAsiaTheme="minorEastAsia"/>
        </w:rPr>
        <w:t>), throughput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λ</m:t>
            </m:r>
          </m:sub>
        </m:sSub>
        <m:r>
          <w:rPr>
            <w:rFonts w:ascii="Cambria Math" w:eastAsiaTheme="minorEastAsia" w:hAnsi="Cambria Math"/>
          </w:rPr>
          <m:t>=0.025</m:t>
        </m:r>
      </m:oMath>
      <w:r w:rsidR="00AA7A64">
        <w:rPr>
          <w:rFonts w:eastAsiaTheme="minorEastAsia"/>
        </w:rPr>
        <w:t>) and WIP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=-1.0</m:t>
        </m:r>
      </m:oMath>
      <w:r w:rsidR="00AA7A64">
        <w:rPr>
          <w:rFonts w:eastAsiaTheme="minorEastAsia"/>
        </w:rPr>
        <w:t>) is used. The parameter choice of the weights is thereby done acco</w:t>
      </w:r>
      <w:proofErr w:type="spellStart"/>
      <w:r w:rsidR="00AA7A64">
        <w:rPr>
          <w:rFonts w:eastAsiaTheme="minorEastAsia"/>
        </w:rPr>
        <w:t>rding</w:t>
      </w:r>
      <w:proofErr w:type="spellEnd"/>
      <w:r w:rsidR="00AA7A64">
        <w:rPr>
          <w:rFonts w:eastAsiaTheme="minorEastAsia"/>
        </w:rPr>
        <w:t xml:space="preserve"> to the magnitude of the objectives.  </w:t>
      </w:r>
    </w:p>
    <w:p w14:paraId="3D612C23" w14:textId="2876DE11" w:rsidR="00C647D8" w:rsidRDefault="00A45B03" w:rsidP="005E01E7">
      <w:r>
        <w:t>The last evalu</w:t>
      </w:r>
      <w:r w:rsidR="00C2257E">
        <w:t>at</w:t>
      </w:r>
      <w:r>
        <w:t>ed met</w:t>
      </w:r>
      <w:r w:rsidR="00C2257E">
        <w:t>a</w:t>
      </w:r>
      <w:r>
        <w:t xml:space="preserve"> heuristic, </w:t>
      </w:r>
      <w:proofErr w:type="spellStart"/>
      <w:r>
        <w:t>t</w:t>
      </w:r>
      <w:r w:rsidR="009D7671">
        <w:t>abu</w:t>
      </w:r>
      <w:proofErr w:type="spellEnd"/>
      <w:r w:rsidR="009D7671">
        <w:t xml:space="preserve"> search</w:t>
      </w:r>
      <w:r w:rsidR="00C647D8">
        <w:t xml:space="preserve"> (TS)</w:t>
      </w:r>
      <w:r>
        <w:t xml:space="preserve">, </w:t>
      </w:r>
      <w:r w:rsidR="009D7671">
        <w:t>is also a trajectory-based method</w:t>
      </w:r>
      <w:r>
        <w:t xml:space="preserve"> introduced by Glover </w:t>
      </w:r>
      <w:sdt>
        <w:sdtPr>
          <w:alias w:val="To edit, see citavi.com/edit"/>
          <w:tag w:val="CitaviPlaceholder#e4435786-f721-4c0f-bd37-a4b6a21b02ef"/>
          <w:id w:val="1889152283"/>
          <w:placeholder>
            <w:docPart w:val="DefaultPlaceholder_-1854013440"/>
          </w:placeholder>
        </w:sdtPr>
        <w:sdtContent>
          <w:r>
            <w:fldChar w:fldCharType="begin"/>
          </w:r>
          <w:r w:rsidR="00D223E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3ZmY1NTg5LTAyZGYtNDdmMi04ZjBhLTMyOTY0YjMyN2JhMiIsIlJhbmdlTGVuZ3RoIjo0LCJSZWZlcmVuY2VJZCI6ImYwZGZmNWU2LTk1MzYtNGVlMC05MDM1LWM3OGI3ZDc5ZW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MTAuMTI4Ny9pbnRlLjIwLjQuNzQiLCJVcmlTdHJpbmciOiJodHRwczovL2RvaS5vcmcvMTAuMTI4Ny9pbnRlLjIwLjQuNzQ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}</w:instrText>
          </w:r>
          <w:r>
            <w:fldChar w:fldCharType="separate"/>
          </w:r>
          <w:r w:rsidR="00D223E2">
            <w:t>[30]</w:t>
          </w:r>
          <w:r>
            <w:fldChar w:fldCharType="end"/>
          </w:r>
        </w:sdtContent>
      </w:sdt>
      <w:r w:rsidR="009D7671">
        <w:t xml:space="preserve">. </w:t>
      </w:r>
      <w:r>
        <w:t xml:space="preserve">In each iteration of </w:t>
      </w:r>
      <w:r w:rsidR="00C647D8">
        <w:t>TS</w:t>
      </w:r>
      <w:r>
        <w:t xml:space="preserve">, the best </w:t>
      </w:r>
      <w:proofErr w:type="spellStart"/>
      <w:r>
        <w:t>nonvisited</w:t>
      </w:r>
      <w:proofErr w:type="spellEnd"/>
      <w:r>
        <w:t xml:space="preserve"> solution is selected from the neighbourhood of the previously selected solution. </w:t>
      </w:r>
      <w:r w:rsidR="00C2257E">
        <w:t xml:space="preserve">The memory of visited solutions, also called </w:t>
      </w:r>
      <w:proofErr w:type="spellStart"/>
      <w:r w:rsidR="00C2257E">
        <w:t>tabu</w:t>
      </w:r>
      <w:proofErr w:type="spellEnd"/>
      <w:r w:rsidR="00C2257E">
        <w:t xml:space="preserve"> list, has a maximum length and gets </w:t>
      </w:r>
      <w:r w:rsidR="00C2257E">
        <w:lastRenderedPageBreak/>
        <w:t xml:space="preserve">updated if a new best </w:t>
      </w:r>
      <w:proofErr w:type="spellStart"/>
      <w:r w:rsidR="00C2257E">
        <w:t>nonvisited</w:t>
      </w:r>
      <w:proofErr w:type="spellEnd"/>
      <w:r w:rsidR="00C2257E">
        <w:t xml:space="preserve"> solution is found. If the </w:t>
      </w:r>
      <w:proofErr w:type="spellStart"/>
      <w:r w:rsidR="00C2257E">
        <w:t>tabu</w:t>
      </w:r>
      <w:proofErr w:type="spellEnd"/>
      <w:r w:rsidR="00C2257E">
        <w:t xml:space="preserve"> list reaches its maximum length, the </w:t>
      </w:r>
      <w:r w:rsidR="00C647D8">
        <w:t xml:space="preserve">oldest solutions get removed when adding new solutions. Similar to SA, TS allows worsening moves with the help of the </w:t>
      </w:r>
      <w:proofErr w:type="spellStart"/>
      <w:r w:rsidR="00C647D8">
        <w:t>tabu</w:t>
      </w:r>
      <w:proofErr w:type="spellEnd"/>
      <w:r w:rsidR="00C647D8">
        <w:t xml:space="preserve"> list. The algorithm iterates until a stop criterion is reached. </w:t>
      </w:r>
    </w:p>
    <w:p w14:paraId="1C9CD7F5" w14:textId="121AD31C" w:rsidR="00C647D8" w:rsidRPr="00BE367A" w:rsidRDefault="00C647D8" w:rsidP="00C647D8">
      <w:pPr>
        <w:rPr>
          <w:rFonts w:eastAsiaTheme="minorEastAsia"/>
        </w:rPr>
      </w:pPr>
      <w:r>
        <w:t xml:space="preserve">With regard to the benchmark use case, TS starts optimization with the initial configuration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eastAsiaTheme="minorEastAsia"/>
        </w:rPr>
        <w:t xml:space="preserve">. Since the concept of neighbourhood is not obvious for an RMS, we define a neighbourhood as 10 configurations that can be reached from the starting configuration by </w:t>
      </w:r>
      <w:r w:rsidR="00D95261">
        <w:rPr>
          <w:rFonts w:eastAsiaTheme="minorEastAsia"/>
        </w:rPr>
        <w:t>randomly using</w:t>
      </w:r>
      <w:r>
        <w:rPr>
          <w:rFonts w:eastAsiaTheme="minorEastAsia"/>
        </w:rPr>
        <w:t xml:space="preserve"> one degree of freedom. Similar to SA, TS requires a single objective for performance comparison of solutions, which is defined in this case as the previously described weighted sum of objectives. </w:t>
      </w:r>
    </w:p>
    <w:p w14:paraId="753D84FA" w14:textId="702ECCEC" w:rsidR="00D95261" w:rsidRDefault="00CD2DF9" w:rsidP="00D95261">
      <w:pPr>
        <w:pStyle w:val="CPSLberschrift1"/>
      </w:pPr>
      <w:r>
        <w:t>Results</w:t>
      </w:r>
      <w:r w:rsidR="005A2672">
        <w:t xml:space="preserve"> and Discussion</w:t>
      </w:r>
    </w:p>
    <w:p w14:paraId="797E57C6" w14:textId="3AE0BB67" w:rsidR="00D95261" w:rsidRDefault="00D95261" w:rsidP="00D95261">
      <w:pPr>
        <w:rPr>
          <w:rFonts w:eastAsiaTheme="minorEastAsia"/>
        </w:rPr>
      </w:pPr>
      <w:r>
        <w:t xml:space="preserve">The analysis of the three meta-heuristics for the presented benchmark use case is </w:t>
      </w:r>
      <w:r w:rsidR="00112431">
        <w:t xml:space="preserve">performed </w:t>
      </w:r>
      <w:r>
        <w:t xml:space="preserve">by comparing their performance </w:t>
      </w:r>
      <w:r w:rsidR="00337EC4">
        <w:t xml:space="preserve">on the same hardware (Intel Core i7 1185G7, 4,8GHz) </w:t>
      </w:r>
      <w:r>
        <w:t xml:space="preserve">within a </w:t>
      </w:r>
      <w:r w:rsidR="00DB0EDE">
        <w:t xml:space="preserve">limited optimization time range of 180 minutes. In order to evaluate the solutions more precisely, we define an interesting region of solutions by a minimum throughput </w:t>
      </w:r>
      <m:oMath>
        <m:sSub>
          <m:sSubPr>
            <m:ctrlPr>
              <w:rPr>
                <w:rFonts w:ascii="Cambria Math" w:hAnsi="Cambria Math"/>
                <w:i/>
              </w:rPr>
            </m:ctrlPr>
          </m:sSubPr>
          <m:e>
            <m:r>
              <w:rPr>
                <w:rFonts w:ascii="Cambria Math" w:hAnsi="Cambria Math"/>
              </w:rPr>
              <m:t>λ</m:t>
            </m:r>
          </m:e>
          <m:sub>
            <m:r>
              <w:rPr>
                <w:rFonts w:ascii="Cambria Math" w:hAnsi="Cambria Math"/>
              </w:rPr>
              <m:t>min</m:t>
            </m:r>
          </m:sub>
        </m:sSub>
        <m:r>
          <w:rPr>
            <w:rFonts w:ascii="Cambria Math" w:hAnsi="Cambria Math"/>
          </w:rPr>
          <m:t>=3000</m:t>
        </m:r>
      </m:oMath>
      <w:r w:rsidR="00DB0EDE">
        <w:rPr>
          <w:rFonts w:eastAsiaTheme="minorEastAsia"/>
        </w:rPr>
        <w:t xml:space="preserve"> and a maximum inventory </w:t>
      </w: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=150</m:t>
        </m:r>
      </m:oMath>
      <w:r w:rsidR="00DB0EDE">
        <w:rPr>
          <w:rFonts w:eastAsiaTheme="minorEastAsia"/>
        </w:rPr>
        <w:t xml:space="preserve">. </w:t>
      </w:r>
      <w:r w:rsidR="00EC629B">
        <w:rPr>
          <w:rFonts w:eastAsiaTheme="minorEastAsia"/>
        </w:rPr>
        <w:t xml:space="preserve">The hyperparameter selection of all three algorithms is done based on a similar grid search and choosing the best parameter set. The hyperparameter sensitivity of SA </w:t>
      </w:r>
      <w:r w:rsidR="00112431">
        <w:rPr>
          <w:rFonts w:eastAsiaTheme="minorEastAsia"/>
        </w:rPr>
        <w:t>can be</w:t>
      </w:r>
      <w:r w:rsidR="00EC629B">
        <w:rPr>
          <w:rFonts w:eastAsiaTheme="minorEastAsia"/>
        </w:rPr>
        <w:t xml:space="preserve"> observed </w:t>
      </w:r>
      <w:r w:rsidR="00112431">
        <w:rPr>
          <w:rFonts w:eastAsiaTheme="minorEastAsia"/>
        </w:rPr>
        <w:t xml:space="preserve">to be </w:t>
      </w:r>
      <w:r w:rsidR="00EC629B">
        <w:rPr>
          <w:rFonts w:eastAsiaTheme="minorEastAsia"/>
        </w:rPr>
        <w:t xml:space="preserve">much higher than that of TS and NSGA-II. </w:t>
      </w:r>
    </w:p>
    <w:p w14:paraId="20D6BF9B" w14:textId="789316EE" w:rsidR="000833AB" w:rsidRDefault="00003EAA" w:rsidP="00003EAA">
      <w:r>
        <w:rPr>
          <w:noProof/>
        </w:rPr>
        <w:drawing>
          <wp:inline distT="0" distB="0" distL="0" distR="0" wp14:anchorId="2BD9C5EE" wp14:editId="59B0C45F">
            <wp:extent cx="2880000" cy="176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880000" cy="1760000"/>
                    </a:xfrm>
                    <a:prstGeom prst="rect">
                      <a:avLst/>
                    </a:prstGeom>
                  </pic:spPr>
                </pic:pic>
              </a:graphicData>
            </a:graphic>
          </wp:inline>
        </w:drawing>
      </w:r>
      <w:r>
        <w:t xml:space="preserve">      </w:t>
      </w:r>
      <w:r>
        <w:rPr>
          <w:noProof/>
        </w:rPr>
        <w:drawing>
          <wp:inline distT="0" distB="0" distL="0" distR="0" wp14:anchorId="0B0CB782" wp14:editId="67B8721F">
            <wp:extent cx="2880000" cy="176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2880000" cy="1760000"/>
                    </a:xfrm>
                    <a:prstGeom prst="rect">
                      <a:avLst/>
                    </a:prstGeom>
                  </pic:spPr>
                </pic:pic>
              </a:graphicData>
            </a:graphic>
          </wp:inline>
        </w:drawing>
      </w:r>
    </w:p>
    <w:p w14:paraId="450E1C69" w14:textId="23B1D7F5" w:rsidR="004E1FF6" w:rsidRDefault="004E1FF6" w:rsidP="004E1FF6">
      <w:pPr>
        <w:pStyle w:val="Beschriftung"/>
      </w:pPr>
      <w:r>
        <w:t xml:space="preserve">Figure </w:t>
      </w:r>
      <w:r>
        <w:fldChar w:fldCharType="begin"/>
      </w:r>
      <w:r>
        <w:instrText xml:space="preserve"> SEQ Abbildung \* ARABIC </w:instrText>
      </w:r>
      <w:r>
        <w:fldChar w:fldCharType="separate"/>
      </w:r>
      <w:r w:rsidR="00003EAA">
        <w:rPr>
          <w:noProof/>
        </w:rPr>
        <w:t>1</w:t>
      </w:r>
      <w:r>
        <w:fldChar w:fldCharType="end"/>
      </w:r>
      <w:r>
        <w:t>: Maximum and rolling average performance of the three meta heuristics over time (left) and number of found pareto-optimal solutions per meta heuristic over time (right)</w:t>
      </w:r>
    </w:p>
    <w:p w14:paraId="602AE815" w14:textId="67B3242B" w:rsidR="00FD467A" w:rsidRDefault="00CB0F5E" w:rsidP="00CB0F5E">
      <w:r>
        <w:t xml:space="preserve">In the left diagram of Figure 1, the max and rolling average of the fitness of the three heuristics over optimization time is displayed. </w:t>
      </w:r>
      <w:r w:rsidR="000833AB">
        <w:t xml:space="preserve">All three algorithms manage to improve their best </w:t>
      </w:r>
      <w:r>
        <w:t>fitness</w:t>
      </w:r>
      <w:r w:rsidR="000833AB">
        <w:t xml:space="preserve"> over time</w:t>
      </w:r>
      <w:r>
        <w:t xml:space="preserve"> and NSGA-II and SA improve their average dramatically. It is also visible that all algorithms reach a steady fitness level, where TS reaches this steady state very early. When comparing the rolling average fitness, NSGA-II reaches a higher fitness than SA and TS. </w:t>
      </w:r>
    </w:p>
    <w:p w14:paraId="79905DC4" w14:textId="30A07EC1" w:rsidR="00BF1188" w:rsidRDefault="00005D9A" w:rsidP="00CB0F5E">
      <w:r>
        <w:t>The right diagram of Figure 1 shows the number of found pareto-optimal solutions for the three algorithms over time. As the combinatorial complexity of the benchmark use case is too big to evaluate all possible configurations, the pareto-optimal solutions are</w:t>
      </w:r>
      <w:r w:rsidR="00FD467A">
        <w:t xml:space="preserve"> only</w:t>
      </w:r>
      <w:r>
        <w:t xml:space="preserve"> derived from all evaluated configurations of the three optimization runs. </w:t>
      </w:r>
      <w:r w:rsidR="00FD467A">
        <w:t xml:space="preserve">The diagram indicates that SA finds no pareto-optimal solution and TS finds much more pareto-optimal solutions than NSGA-II. Similarly, to the left diagram of Figure 1, TS finds good solutions fast when compared to SA and NSGA-II. </w:t>
      </w:r>
      <w:r w:rsidR="0043674F">
        <w:t xml:space="preserve">Although TS is based on fitness optimization and NSGA-II on multi-objective optimization, TS finds more pareto-optimal solutions and NSGA-II has a higher average fitness. </w:t>
      </w:r>
    </w:p>
    <w:p w14:paraId="66CB963C" w14:textId="5CACA136" w:rsidR="00A55467" w:rsidRDefault="00003EAA" w:rsidP="00A55467">
      <w:r>
        <w:rPr>
          <w:noProof/>
        </w:rPr>
        <w:lastRenderedPageBreak/>
        <w:drawing>
          <wp:inline distT="0" distB="0" distL="0" distR="0" wp14:anchorId="65B18C20" wp14:editId="4B8DB557">
            <wp:extent cx="6004560" cy="262699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004560" cy="2626995"/>
                    </a:xfrm>
                    <a:prstGeom prst="rect">
                      <a:avLst/>
                    </a:prstGeom>
                  </pic:spPr>
                </pic:pic>
              </a:graphicData>
            </a:graphic>
          </wp:inline>
        </w:drawing>
      </w:r>
    </w:p>
    <w:p w14:paraId="62D88805" w14:textId="63E41AD6" w:rsidR="00D65945" w:rsidRDefault="00D65945" w:rsidP="00D65945">
      <w:pPr>
        <w:pStyle w:val="Beschriftung"/>
      </w:pPr>
      <w:r>
        <w:t xml:space="preserve">Figure </w:t>
      </w:r>
      <w:r>
        <w:fldChar w:fldCharType="begin"/>
      </w:r>
      <w:r>
        <w:instrText xml:space="preserve"> SEQ Abbildung \* ARABIC </w:instrText>
      </w:r>
      <w:r>
        <w:fldChar w:fldCharType="separate"/>
      </w:r>
      <w:r w:rsidR="00003EAA">
        <w:rPr>
          <w:noProof/>
        </w:rPr>
        <w:t>2</w:t>
      </w:r>
      <w:r>
        <w:fldChar w:fldCharType="end"/>
      </w:r>
      <w:r>
        <w:t xml:space="preserve">: Throughput, inventory and cost distribution of found configurations per meta heuristic in the interesting region. </w:t>
      </w:r>
    </w:p>
    <w:p w14:paraId="170017F7" w14:textId="6164B8DE" w:rsidR="00D65945" w:rsidRDefault="00D65945" w:rsidP="00D65945">
      <w:r>
        <w:t>As the reconfiguration problem is a multi-objective optimization problem, we want to consider how the found configurations are distributed in the earlier defined interesting region. Figure 2 shows this by displaying the three objectives cost</w:t>
      </w:r>
      <w:r w:rsidR="00BE367A">
        <w:t xml:space="preserve"> (</w:t>
      </w:r>
      <w:r w:rsidR="004A6241">
        <w:t>colouring</w:t>
      </w:r>
      <w:r w:rsidR="00BE367A">
        <w:t>)</w:t>
      </w:r>
      <w:r>
        <w:t xml:space="preserve">, throughput and inventory for the analysed three meta heuristics. It is visible that NSGA-II and SA has a very broad distribution of found configurations in the interesting region but especially solutions of SA with high inventory are in average costlier than the ones found by NSGA-II and TS. Contrastingly, TS has the narrowest search, focusing heavily and low inventory, medium cost configurations. </w:t>
      </w:r>
    </w:p>
    <w:p w14:paraId="0ABD92A3" w14:textId="5E1D0361" w:rsidR="007024EE" w:rsidRDefault="002162A0" w:rsidP="007024EE">
      <w:r>
        <w:rPr>
          <w:noProof/>
          <w:lang w:val="de-DE" w:eastAsia="de-DE"/>
        </w:rPr>
        <w:drawing>
          <wp:inline distT="0" distB="0" distL="0" distR="0" wp14:anchorId="5D04DCD7" wp14:editId="735146FA">
            <wp:extent cx="1872000" cy="2092196"/>
            <wp:effectExtent l="0" t="0" r="0"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17">
                      <a:extLst>
                        <a:ext uri="{96DAC541-7B7A-43D3-8B79-37D633B846F1}">
                          <asvg:svgBlip xmlns:asvg="http://schemas.microsoft.com/office/drawing/2016/SVG/main" r:embed="rId18"/>
                        </a:ext>
                      </a:extLst>
                    </a:blip>
                    <a:srcRect l="11053" r="20119"/>
                    <a:stretch/>
                  </pic:blipFill>
                  <pic:spPr bwMode="auto">
                    <a:xfrm>
                      <a:off x="0" y="0"/>
                      <a:ext cx="1872000" cy="2092196"/>
                    </a:xfrm>
                    <a:prstGeom prst="rect">
                      <a:avLst/>
                    </a:prstGeom>
                    <a:ln>
                      <a:noFill/>
                    </a:ln>
                    <a:extLst>
                      <a:ext uri="{53640926-AAD7-44D8-BBD7-CCE9431645EC}">
                        <a14:shadowObscured xmlns:a14="http://schemas.microsoft.com/office/drawing/2010/main"/>
                      </a:ext>
                    </a:extLst>
                  </pic:spPr>
                </pic:pic>
              </a:graphicData>
            </a:graphic>
          </wp:inline>
        </w:drawing>
      </w:r>
      <w:commentRangeStart w:id="8"/>
      <w:r>
        <w:rPr>
          <w:noProof/>
          <w:lang w:val="de-DE" w:eastAsia="de-DE"/>
        </w:rPr>
        <w:drawing>
          <wp:inline distT="0" distB="0" distL="0" distR="0" wp14:anchorId="6F8C507D" wp14:editId="24F0C8B5">
            <wp:extent cx="1872000" cy="2092201"/>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19">
                      <a:extLst>
                        <a:ext uri="{96DAC541-7B7A-43D3-8B79-37D633B846F1}">
                          <asvg:svgBlip xmlns:asvg="http://schemas.microsoft.com/office/drawing/2016/SVG/main" r:embed="rId20"/>
                        </a:ext>
                      </a:extLst>
                    </a:blip>
                    <a:srcRect l="11477" r="19694"/>
                    <a:stretch/>
                  </pic:blipFill>
                  <pic:spPr bwMode="auto">
                    <a:xfrm>
                      <a:off x="0" y="0"/>
                      <a:ext cx="1872000" cy="2092201"/>
                    </a:xfrm>
                    <a:prstGeom prst="rect">
                      <a:avLst/>
                    </a:prstGeom>
                    <a:ln>
                      <a:noFill/>
                    </a:ln>
                    <a:extLst>
                      <a:ext uri="{53640926-AAD7-44D8-BBD7-CCE9431645EC}">
                        <a14:shadowObscured xmlns:a14="http://schemas.microsoft.com/office/drawing/2010/main"/>
                      </a:ext>
                    </a:extLst>
                  </pic:spPr>
                </pic:pic>
              </a:graphicData>
            </a:graphic>
          </wp:inline>
        </w:drawing>
      </w:r>
      <w:commentRangeEnd w:id="8"/>
      <w:r w:rsidR="00803FD6">
        <w:rPr>
          <w:rStyle w:val="Kommentarzeichen"/>
        </w:rPr>
        <w:commentReference w:id="8"/>
      </w:r>
      <w:r>
        <w:rPr>
          <w:noProof/>
          <w:lang w:val="de-DE" w:eastAsia="de-DE"/>
        </w:rPr>
        <w:drawing>
          <wp:inline distT="0" distB="0" distL="0" distR="0" wp14:anchorId="03836795" wp14:editId="2BA3803D">
            <wp:extent cx="1872000" cy="2088723"/>
            <wp:effectExtent l="0" t="0" r="0" b="698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11052" r="20005"/>
                    <a:stretch/>
                  </pic:blipFill>
                  <pic:spPr bwMode="auto">
                    <a:xfrm>
                      <a:off x="0" y="0"/>
                      <a:ext cx="1872000" cy="2088723"/>
                    </a:xfrm>
                    <a:prstGeom prst="rect">
                      <a:avLst/>
                    </a:prstGeom>
                    <a:ln>
                      <a:noFill/>
                    </a:ln>
                    <a:extLst>
                      <a:ext uri="{53640926-AAD7-44D8-BBD7-CCE9431645EC}">
                        <a14:shadowObscured xmlns:a14="http://schemas.microsoft.com/office/drawing/2010/main"/>
                      </a:ext>
                    </a:extLst>
                  </pic:spPr>
                </pic:pic>
              </a:graphicData>
            </a:graphic>
          </wp:inline>
        </w:drawing>
      </w:r>
      <w:r w:rsidRPr="002162A0">
        <w:rPr>
          <w:noProof/>
          <w:lang w:val="de-DE" w:eastAsia="de-DE"/>
        </w:rPr>
        <w:drawing>
          <wp:inline distT="0" distB="0" distL="0" distR="0" wp14:anchorId="115ECA66" wp14:editId="6AD8F171">
            <wp:extent cx="237490" cy="169077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r="-26" b="-13160"/>
                    <a:stretch/>
                  </pic:blipFill>
                  <pic:spPr bwMode="auto">
                    <a:xfrm>
                      <a:off x="0" y="0"/>
                      <a:ext cx="253095" cy="1801877"/>
                    </a:xfrm>
                    <a:prstGeom prst="rect">
                      <a:avLst/>
                    </a:prstGeom>
                    <a:ln>
                      <a:noFill/>
                    </a:ln>
                    <a:extLst>
                      <a:ext uri="{53640926-AAD7-44D8-BBD7-CCE9431645EC}">
                        <a14:shadowObscured xmlns:a14="http://schemas.microsoft.com/office/drawing/2010/main"/>
                      </a:ext>
                    </a:extLst>
                  </pic:spPr>
                </pic:pic>
              </a:graphicData>
            </a:graphic>
          </wp:inline>
        </w:drawing>
      </w:r>
    </w:p>
    <w:p w14:paraId="647B1F48" w14:textId="34195725" w:rsidR="00D65945" w:rsidRDefault="00D65945" w:rsidP="00D65945">
      <w:pPr>
        <w:pStyle w:val="Beschriftung"/>
      </w:pPr>
      <w:r>
        <w:t xml:space="preserve">Figure </w:t>
      </w:r>
      <w:r>
        <w:fldChar w:fldCharType="begin"/>
      </w:r>
      <w:r>
        <w:instrText xml:space="preserve"> SEQ Abbildung \* ARABIC </w:instrText>
      </w:r>
      <w:r>
        <w:fldChar w:fldCharType="separate"/>
      </w:r>
      <w:r w:rsidR="00003EAA">
        <w:rPr>
          <w:noProof/>
        </w:rPr>
        <w:t>3</w:t>
      </w:r>
      <w:r>
        <w:fldChar w:fldCharType="end"/>
      </w:r>
      <w:r>
        <w:t>: Throughput, inventory and cost distribution of found configurations per meta heuristic</w:t>
      </w:r>
      <w:r w:rsidR="00687040">
        <w:t xml:space="preserve"> (from left: AS, NSGA-II, TS)</w:t>
      </w:r>
      <w:r>
        <w:t xml:space="preserve"> in the interesting region</w:t>
      </w:r>
      <w:r w:rsidR="006B2AF4">
        <w:t xml:space="preserve"> with an interpolation of the pareto-front and display of pareto-optimal points. </w:t>
      </w:r>
    </w:p>
    <w:p w14:paraId="05E6CDF1" w14:textId="390EBFF2" w:rsidR="00687040" w:rsidRDefault="00687040" w:rsidP="00A55467">
      <w:r>
        <w:t>In order to evaluate, where the pareto-optimal configurations are found in the search space per algorithm, Figure 3 can be regarded. The three diagrams show 3</w:t>
      </w:r>
      <w:r w:rsidR="00112431">
        <w:t>D</w:t>
      </w:r>
      <w:r>
        <w:t xml:space="preserve"> plots of the three objectives cost, throughput and inventory where all configurations of the interesting region are displayed in grey and pareto-optimal solutions are displayed in blue. The pareto-front is thereby displayed as an interpolated surface with a colour according to the fitness. </w:t>
      </w:r>
      <w:r w:rsidR="00F619BE">
        <w:t>The pareto-front can be divided into two distinct regions: high cost with low inventory</w:t>
      </w:r>
      <w:r w:rsidR="001B200A">
        <w:t xml:space="preserve"> (I)</w:t>
      </w:r>
      <w:r w:rsidR="00F619BE">
        <w:t xml:space="preserve"> and low inventory with high cost</w:t>
      </w:r>
      <w:r w:rsidR="001B200A">
        <w:t xml:space="preserve"> (II)</w:t>
      </w:r>
      <w:r w:rsidR="00F619BE">
        <w:t xml:space="preserve">. </w:t>
      </w:r>
      <w:r w:rsidR="001B200A">
        <w:t xml:space="preserve">Interestingly, the pareto-optimal solutions of region I are </w:t>
      </w:r>
      <w:r w:rsidR="000A5FEC">
        <w:t>exclusively</w:t>
      </w:r>
      <w:bookmarkStart w:id="9" w:name="_GoBack"/>
      <w:bookmarkEnd w:id="9"/>
      <w:r w:rsidR="001B200A">
        <w:t xml:space="preserve"> found by NSGA-II and the solutions of region II exclusively by TS. It is visible that the configurations found by TS have a very high focus in the region with high fitness values whereas configurations found by NSGA-II are much broader distributed. This can be explained by the fact, that TS optimizes fitness whereas NSGA-II optimizes all objectives. </w:t>
      </w:r>
      <w:r w:rsidR="00B141CD">
        <w:t xml:space="preserve">The fact that NSGA-II finds no pareto-optimal solutions in region II is due to the fact that TS exploits this region more strongly and finds their better solutions. The previous observation that TS finds more pareto-optimal solutions but has a lower average </w:t>
      </w:r>
      <w:r w:rsidR="00B141CD">
        <w:lastRenderedPageBreak/>
        <w:t xml:space="preserve">fitness compared to NSGA-II can be explained by two facts. At first, the pareto-optimal solutions are much more densely packed in region II than in region I as TS searched this region very exhaustively. Secondly, the selection method of NSGA-II leads to redundant but good solutions in a population which explains the high average fitness. </w:t>
      </w:r>
    </w:p>
    <w:p w14:paraId="4E2686C0" w14:textId="41AE7D97" w:rsidR="00E03C24" w:rsidRDefault="00EC629B" w:rsidP="00A55467">
      <w:r>
        <w:t xml:space="preserve">In summary, TS and NSGA-II show a better performance in optimization than SA while SA showed to be much more instable and hyperparameter sensitive. This limits the use of SA for practical applications. TS and NSGA-II </w:t>
      </w:r>
      <w:r w:rsidR="00112431">
        <w:t>exhibit a good performance</w:t>
      </w:r>
      <w:r>
        <w:t xml:space="preserve"> for different objectives. If a</w:t>
      </w:r>
      <w:r w:rsidR="00B03DA1">
        <w:t xml:space="preserve"> multi-objective search space of an RMS has to be evaluated, NSGA-II is more suited. Contrarily, if a designated operating point considering the objectives is given, TS shows a better behaviour. </w:t>
      </w:r>
      <w:r w:rsidR="00E03C24">
        <w:t xml:space="preserve">As combinatorial complexity increases strongly with the size of the RMS, fast optimization gets more important. This motivates again the use of TS. Future research should examine how this approach is applicable to larger problem settings. However, as TS is not as easily parallelizable as population-based optimization methods, the potential of parallelization and combination of TS with a population-based method should be evaluated. Lastly, future research could evaluate how this approach can be extended with more degrees of freedom in order to represent a more generalizable production planning approach. </w:t>
      </w:r>
    </w:p>
    <w:p w14:paraId="0407035B" w14:textId="3DBD92F7" w:rsidR="00E03C24" w:rsidRDefault="00663B80" w:rsidP="00E03C24">
      <w:pPr>
        <w:pStyle w:val="CPSLberschrift1"/>
      </w:pPr>
      <w:r>
        <w:t>Conclusion</w:t>
      </w:r>
    </w:p>
    <w:p w14:paraId="418FA81D" w14:textId="4E715E1D" w:rsidR="00E03C24" w:rsidRDefault="00463051" w:rsidP="00E03C24">
      <w:r>
        <w:t>The paper at hand evaluate</w:t>
      </w:r>
      <w:r w:rsidR="00112431">
        <w:t>s</w:t>
      </w:r>
      <w:r>
        <w:t xml:space="preserve"> the capability of the meta-heuristics SA, TS and NSGA-II for the optimization of a RMS. After reviewing state-of-the-art literature from the domain of RMS optimization, it is motivated that recent approach</w:t>
      </w:r>
      <w:r w:rsidR="00112431">
        <w:t>es</w:t>
      </w:r>
      <w:r>
        <w:t xml:space="preserve"> either lack high model accur</w:t>
      </w:r>
      <w:r w:rsidR="00B06DF6">
        <w:t>ac</w:t>
      </w:r>
      <w:r>
        <w:t xml:space="preserve">y and detail or </w:t>
      </w:r>
      <w:r w:rsidR="00B06DF6">
        <w:t>many</w:t>
      </w:r>
      <w:r>
        <w:t xml:space="preserve"> degrees of freedom </w:t>
      </w:r>
      <w:r w:rsidR="00B06DF6">
        <w:t xml:space="preserve">considering the reconfigurations. Therefore, we formulate an optimization problem description of an RMS that considers structural as well as logical changes on the machine and system level. </w:t>
      </w:r>
      <w:r w:rsidR="00904C95">
        <w:t xml:space="preserve">To evaluate the capability of SA, TS and NSGA-II optimization experiments are performed with use of discrete-event simulation as evaluation model. The results indicate that all meta-heuristics are able to find good configurations of the RMS in a defined amount of time. However, SA shows an inferior performance than TS and NSGA-II. As a conclusion, the approach </w:t>
      </w:r>
      <w:r w:rsidR="00AF62C0">
        <w:t>demonstrates</w:t>
      </w:r>
      <w:r w:rsidR="00904C95">
        <w:t xml:space="preserve"> that reconfiguration planning of RMS </w:t>
      </w:r>
      <w:r w:rsidR="00AF62C0">
        <w:t xml:space="preserve">is possible to automate by </w:t>
      </w:r>
      <w:r w:rsidR="00904C95">
        <w:t>simulation-based optimization</w:t>
      </w:r>
      <w:r w:rsidR="00AF62C0">
        <w:t xml:space="preserve"> with only little need for manual meta-heuristic configuration</w:t>
      </w:r>
      <w:r w:rsidR="00904C95">
        <w:t xml:space="preserve">. These insights motivate to conduct further research that assesses how this approach is applicable to larger problem settings, how parallelization can be used to reduce optimization time and how the degrees of freedom of the RMS could be extended to a </w:t>
      </w:r>
      <w:r w:rsidR="00112431">
        <w:t xml:space="preserve">broader, </w:t>
      </w:r>
      <w:r w:rsidR="00904C95">
        <w:t xml:space="preserve">more general production planning approach. </w:t>
      </w:r>
    </w:p>
    <w:p w14:paraId="704F68A4" w14:textId="77777777" w:rsidR="00517F6C" w:rsidRDefault="005A4C19" w:rsidP="00517F6C">
      <w:pPr>
        <w:rPr>
          <w:b/>
        </w:rPr>
      </w:pPr>
      <w:commentRangeStart w:id="10"/>
      <w:r w:rsidRPr="008B56CF">
        <w:rPr>
          <w:b/>
        </w:rPr>
        <w:t>A</w:t>
      </w:r>
      <w:r w:rsidR="00290596" w:rsidRPr="008B56CF">
        <w:rPr>
          <w:b/>
        </w:rPr>
        <w:t>cknowledgements</w:t>
      </w:r>
    </w:p>
    <w:p w14:paraId="77031BCF" w14:textId="5323793B" w:rsidR="00EF6DA8" w:rsidRPr="00517F6C" w:rsidRDefault="00517F6C" w:rsidP="00517F6C">
      <w:r w:rsidRPr="00517F6C">
        <w:t>We extend our sincere thanks to the German Federal Ministry for Economic Affairs</w:t>
      </w:r>
      <w:r>
        <w:t xml:space="preserve"> </w:t>
      </w:r>
      <w:r w:rsidRPr="00517F6C">
        <w:t>and Climate Action (BMWK) for supporting this research project 13IK001ZF “Software-Defined Manufacturing for the automotive and supplying industry</w:t>
      </w:r>
      <w:r>
        <w:t xml:space="preserve"> </w:t>
      </w:r>
      <w:r w:rsidRPr="00517F6C">
        <w:t>https://www.sdm4fzi.de/”.</w:t>
      </w:r>
      <w:commentRangeEnd w:id="10"/>
      <w:r w:rsidR="00112431">
        <w:rPr>
          <w:rStyle w:val="Kommentarzeichen"/>
        </w:rPr>
        <w:commentReference w:id="10"/>
      </w:r>
    </w:p>
    <w:sdt>
      <w:sdtPr>
        <w:rPr>
          <w:rFonts w:eastAsiaTheme="minorHAnsi"/>
          <w:b/>
        </w:rPr>
        <w:tag w:val="CitaviBibliography"/>
        <w:id w:val="1202980197"/>
        <w:placeholder>
          <w:docPart w:val="609E13C8441A47E7AB9B8793BE464C56"/>
        </w:placeholder>
      </w:sdtPr>
      <w:sdtEndPr>
        <w:rPr>
          <w:rFonts w:ascii="Times New Roman" w:hAnsi="Times New Roman" w:cs="Times New Roman"/>
          <w:b w:val="0"/>
          <w:color w:val="auto"/>
          <w:sz w:val="22"/>
          <w:szCs w:val="22"/>
        </w:rPr>
      </w:sdtEndPr>
      <w:sdtContent>
        <w:p w14:paraId="2C94217D" w14:textId="77777777" w:rsidR="00D223E2" w:rsidRPr="00740EE5" w:rsidRDefault="00B46D93" w:rsidP="00D223E2">
          <w:pPr>
            <w:pStyle w:val="CitaviBibliographyHeading"/>
            <w:rPr>
              <w:rFonts w:ascii="Times New Roman" w:hAnsi="Times New Roman" w:cs="Times New Roman"/>
              <w:b/>
              <w:color w:val="auto"/>
              <w:sz w:val="22"/>
            </w:rPr>
          </w:pPr>
          <w:r w:rsidRPr="00B46D93">
            <w:rPr>
              <w:b/>
            </w:rPr>
            <w:fldChar w:fldCharType="begin"/>
          </w:r>
          <w:r w:rsidRPr="00517F6C">
            <w:rPr>
              <w:lang w:val="de-DE"/>
            </w:rPr>
            <w:instrText>ADDIN CitaviBibliography</w:instrText>
          </w:r>
          <w:r w:rsidRPr="00B46D93">
            <w:rPr>
              <w:b/>
            </w:rPr>
            <w:fldChar w:fldCharType="separate"/>
          </w:r>
          <w:r w:rsidR="00D223E2" w:rsidRPr="00740EE5">
            <w:rPr>
              <w:rFonts w:ascii="Times New Roman" w:hAnsi="Times New Roman" w:cs="Times New Roman"/>
              <w:b/>
              <w:color w:val="auto"/>
              <w:sz w:val="22"/>
            </w:rPr>
            <w:t>References</w:t>
          </w:r>
        </w:p>
        <w:p w14:paraId="25DEFFCB" w14:textId="77777777" w:rsidR="00D223E2" w:rsidRDefault="00D223E2" w:rsidP="00D223E2">
          <w:pPr>
            <w:pStyle w:val="CitaviBibliographyEntry"/>
          </w:pPr>
          <w:r>
            <w:t>[1]</w:t>
          </w:r>
          <w:r>
            <w:tab/>
          </w:r>
          <w:bookmarkStart w:id="11" w:name="_CTVL0017b3d8459c8a74500a8c0b869cfe27202"/>
          <w:proofErr w:type="spellStart"/>
          <w:r>
            <w:t>Koren</w:t>
          </w:r>
          <w:proofErr w:type="spellEnd"/>
          <w:r>
            <w:t xml:space="preserve">, Y., </w:t>
          </w:r>
          <w:proofErr w:type="spellStart"/>
          <w:r>
            <w:t>Heisel</w:t>
          </w:r>
          <w:proofErr w:type="spellEnd"/>
          <w:r>
            <w:t xml:space="preserve">, U., </w:t>
          </w:r>
          <w:proofErr w:type="spellStart"/>
          <w:r>
            <w:t>Jovane</w:t>
          </w:r>
          <w:proofErr w:type="spellEnd"/>
          <w:r>
            <w:t xml:space="preserve">, F., </w:t>
          </w:r>
          <w:proofErr w:type="spellStart"/>
          <w:r>
            <w:t>Moriwaki</w:t>
          </w:r>
          <w:proofErr w:type="spellEnd"/>
          <w:r>
            <w:t xml:space="preserve">, T., </w:t>
          </w:r>
          <w:proofErr w:type="spellStart"/>
          <w:r>
            <w:t>Pritschow</w:t>
          </w:r>
          <w:proofErr w:type="spellEnd"/>
          <w:r>
            <w:t xml:space="preserve">, G., </w:t>
          </w:r>
          <w:proofErr w:type="spellStart"/>
          <w:r>
            <w:t>Ulsoy</w:t>
          </w:r>
          <w:proofErr w:type="spellEnd"/>
          <w:r>
            <w:t>, G., van Brussel, H., 1999. Reconfigurable Manufacturing Systems. CIRP Annals 48 (2), 527–540.</w:t>
          </w:r>
        </w:p>
        <w:bookmarkEnd w:id="11"/>
        <w:p w14:paraId="60A7FAC0" w14:textId="77777777" w:rsidR="00D223E2" w:rsidRDefault="00D223E2" w:rsidP="00D223E2">
          <w:pPr>
            <w:pStyle w:val="CitaviBibliographyEntry"/>
          </w:pPr>
          <w:r>
            <w:t>[2]</w:t>
          </w:r>
          <w:r>
            <w:tab/>
          </w:r>
          <w:bookmarkStart w:id="12" w:name="_CTVL001ca9c73fe456b44ef893b82ff903e0381"/>
          <w:proofErr w:type="spellStart"/>
          <w:r>
            <w:t>Mehrabi</w:t>
          </w:r>
          <w:proofErr w:type="spellEnd"/>
          <w:r>
            <w:t xml:space="preserve">, M.G., </w:t>
          </w:r>
          <w:proofErr w:type="spellStart"/>
          <w:r>
            <w:t>Ulsoy</w:t>
          </w:r>
          <w:proofErr w:type="spellEnd"/>
          <w:r>
            <w:t xml:space="preserve">, A.G., </w:t>
          </w:r>
          <w:proofErr w:type="spellStart"/>
          <w:r>
            <w:t>Koren</w:t>
          </w:r>
          <w:proofErr w:type="spellEnd"/>
          <w:r>
            <w:t xml:space="preserve">, Y., </w:t>
          </w:r>
          <w:proofErr w:type="spellStart"/>
          <w:r>
            <w:t>Heytler</w:t>
          </w:r>
          <w:proofErr w:type="spellEnd"/>
          <w:r>
            <w:t>, P., 2002. Trends and perspectives in flexible and reconfigurable manufacturing systems. Journal of Intelligent Manufacturing 13 (2), 135–146.</w:t>
          </w:r>
        </w:p>
        <w:bookmarkEnd w:id="12"/>
        <w:p w14:paraId="716FCDED" w14:textId="77777777" w:rsidR="00D223E2" w:rsidRDefault="00D223E2" w:rsidP="00D223E2">
          <w:pPr>
            <w:pStyle w:val="CitaviBibliographyEntry"/>
          </w:pPr>
          <w:r>
            <w:t>[3]</w:t>
          </w:r>
          <w:r>
            <w:tab/>
          </w:r>
          <w:bookmarkStart w:id="13" w:name="_CTVL00180ae25a956c7445ea760d160c5b15174"/>
          <w:proofErr w:type="spellStart"/>
          <w:r>
            <w:t>ElMaraghy</w:t>
          </w:r>
          <w:proofErr w:type="spellEnd"/>
          <w:r>
            <w:t>, H.A., 2006. Flexible and reconfigurable manufacturing systems paradigms. International Journal of Flexible Manufacturing Systems 17 (4), 261–276.</w:t>
          </w:r>
        </w:p>
        <w:bookmarkEnd w:id="13"/>
        <w:p w14:paraId="4FF30889" w14:textId="77777777" w:rsidR="00D223E2" w:rsidRDefault="00D223E2" w:rsidP="00D223E2">
          <w:pPr>
            <w:pStyle w:val="CitaviBibliographyEntry"/>
          </w:pPr>
          <w:r>
            <w:t>[4]</w:t>
          </w:r>
          <w:r>
            <w:tab/>
          </w:r>
          <w:bookmarkStart w:id="14" w:name="_CTVL001bc6f11a4e9784fdbaa37980a16753c26"/>
          <w:r>
            <w:t xml:space="preserve">Mack, O., </w:t>
          </w:r>
          <w:proofErr w:type="spellStart"/>
          <w:r>
            <w:t>Khare</w:t>
          </w:r>
          <w:proofErr w:type="spellEnd"/>
          <w:r>
            <w:t xml:space="preserve">, A., </w:t>
          </w:r>
          <w:proofErr w:type="spellStart"/>
          <w:r>
            <w:t>Krämer</w:t>
          </w:r>
          <w:proofErr w:type="spellEnd"/>
          <w:r>
            <w:t xml:space="preserve">, A., </w:t>
          </w:r>
          <w:proofErr w:type="spellStart"/>
          <w:r>
            <w:t>Burgartz</w:t>
          </w:r>
          <w:proofErr w:type="spellEnd"/>
          <w:r>
            <w:t>, T. (Eds.), 2016. Managing in a VUCA world. Springer, Cham, Heidelberg, New York, Dordrecht, London, 259 pp.</w:t>
          </w:r>
        </w:p>
        <w:bookmarkEnd w:id="14"/>
        <w:p w14:paraId="5DF68782" w14:textId="77777777" w:rsidR="00D223E2" w:rsidRDefault="00D223E2" w:rsidP="00D223E2">
          <w:pPr>
            <w:pStyle w:val="CitaviBibliographyEntry"/>
          </w:pPr>
          <w:r>
            <w:t>[5]</w:t>
          </w:r>
          <w:r>
            <w:tab/>
          </w:r>
          <w:bookmarkStart w:id="15" w:name="_CTVL001842d5ce91d2a46dda2d7fe7ff5c0a2e8"/>
          <w:r>
            <w:t xml:space="preserve">Lanza, G., </w:t>
          </w:r>
          <w:proofErr w:type="spellStart"/>
          <w:r>
            <w:t>Asfour</w:t>
          </w:r>
          <w:proofErr w:type="spellEnd"/>
          <w:r>
            <w:t xml:space="preserve">, T., </w:t>
          </w:r>
          <w:proofErr w:type="spellStart"/>
          <w:r>
            <w:t>Beyerer</w:t>
          </w:r>
          <w:proofErr w:type="spellEnd"/>
          <w:r>
            <w:t xml:space="preserve">, J., </w:t>
          </w:r>
          <w:proofErr w:type="spellStart"/>
          <w:r>
            <w:t>Deml</w:t>
          </w:r>
          <w:proofErr w:type="spellEnd"/>
          <w:r>
            <w:t xml:space="preserve">, B., Fleischer, J., </w:t>
          </w:r>
          <w:proofErr w:type="spellStart"/>
          <w:r>
            <w:t>Heizmann</w:t>
          </w:r>
          <w:proofErr w:type="spellEnd"/>
          <w:r>
            <w:t xml:space="preserve">, M., </w:t>
          </w:r>
          <w:proofErr w:type="spellStart"/>
          <w:r>
            <w:t>Furmans</w:t>
          </w:r>
          <w:proofErr w:type="spellEnd"/>
          <w:r>
            <w:t xml:space="preserve">, K., Hofmann, C., </w:t>
          </w:r>
          <w:proofErr w:type="spellStart"/>
          <w:r>
            <w:t>Cebulla</w:t>
          </w:r>
          <w:proofErr w:type="spellEnd"/>
          <w:r>
            <w:t xml:space="preserve">, A., Dreher, C., Kaiser, J.-P., Klein, J.-F., Leven, F., Mangold, S., </w:t>
          </w:r>
          <w:proofErr w:type="spellStart"/>
          <w:r>
            <w:t>Mitschke</w:t>
          </w:r>
          <w:proofErr w:type="spellEnd"/>
          <w:r>
            <w:t xml:space="preserve">, N., Stricker, N., </w:t>
          </w:r>
          <w:proofErr w:type="spellStart"/>
          <w:r>
            <w:t>Pfrommer</w:t>
          </w:r>
          <w:proofErr w:type="spellEnd"/>
          <w:r>
            <w:t xml:space="preserve">, J., Wu, C., Wurster, M., </w:t>
          </w:r>
          <w:proofErr w:type="spellStart"/>
          <w:r>
            <w:t>Zaremski</w:t>
          </w:r>
          <w:proofErr w:type="spellEnd"/>
          <w:r>
            <w:t xml:space="preserve">, M., 2022. </w:t>
          </w:r>
          <w:proofErr w:type="spellStart"/>
          <w:r>
            <w:t>Agiles</w:t>
          </w:r>
          <w:proofErr w:type="spellEnd"/>
          <w:r>
            <w:t xml:space="preserve"> </w:t>
          </w:r>
          <w:proofErr w:type="spellStart"/>
          <w:r>
            <w:t>Produktionssystem</w:t>
          </w:r>
          <w:proofErr w:type="spellEnd"/>
          <w:r>
            <w:t xml:space="preserve"> </w:t>
          </w:r>
          <w:proofErr w:type="spellStart"/>
          <w:r>
            <w:t>mittels</w:t>
          </w:r>
          <w:proofErr w:type="spellEnd"/>
          <w:r>
            <w:t xml:space="preserve"> </w:t>
          </w:r>
          <w:proofErr w:type="spellStart"/>
          <w:r>
            <w:t>lernender</w:t>
          </w:r>
          <w:proofErr w:type="spellEnd"/>
          <w:r>
            <w:t xml:space="preserve"> </w:t>
          </w:r>
          <w:proofErr w:type="spellStart"/>
          <w:r>
            <w:lastRenderedPageBreak/>
            <w:t>Roboter</w:t>
          </w:r>
          <w:proofErr w:type="spellEnd"/>
          <w:r>
            <w:t xml:space="preserve"> </w:t>
          </w:r>
          <w:proofErr w:type="spellStart"/>
          <w:r>
            <w:t>bei</w:t>
          </w:r>
          <w:proofErr w:type="spellEnd"/>
          <w:r>
            <w:t xml:space="preserve"> </w:t>
          </w:r>
          <w:proofErr w:type="spellStart"/>
          <w:r>
            <w:t>ungewissen</w:t>
          </w:r>
          <w:proofErr w:type="spellEnd"/>
          <w:r>
            <w:t xml:space="preserve"> </w:t>
          </w:r>
          <w:proofErr w:type="spellStart"/>
          <w:r>
            <w:t>Produktzuständen</w:t>
          </w:r>
          <w:proofErr w:type="spellEnd"/>
          <w:r>
            <w:t xml:space="preserve"> am </w:t>
          </w:r>
          <w:proofErr w:type="spellStart"/>
          <w:r>
            <w:t>Beispiel</w:t>
          </w:r>
          <w:proofErr w:type="spellEnd"/>
          <w:r>
            <w:t xml:space="preserve"> der </w:t>
          </w:r>
          <w:proofErr w:type="spellStart"/>
          <w:r>
            <w:t>Anlasser-Demontage</w:t>
          </w:r>
          <w:proofErr w:type="spellEnd"/>
          <w:r>
            <w:t xml:space="preserve">. at - </w:t>
          </w:r>
          <w:proofErr w:type="spellStart"/>
          <w:r>
            <w:t>Automatisierungstechnik</w:t>
          </w:r>
          <w:proofErr w:type="spellEnd"/>
          <w:r>
            <w:t xml:space="preserve"> 70 (6), 504–516.</w:t>
          </w:r>
        </w:p>
        <w:bookmarkEnd w:id="15"/>
        <w:p w14:paraId="597C5025" w14:textId="77777777" w:rsidR="00D223E2" w:rsidRDefault="00D223E2" w:rsidP="00D223E2">
          <w:pPr>
            <w:pStyle w:val="CitaviBibliographyEntry"/>
          </w:pPr>
          <w:r>
            <w:t>[6]</w:t>
          </w:r>
          <w:r>
            <w:tab/>
          </w:r>
          <w:bookmarkStart w:id="16" w:name="_CTVL00165398b8bb8e74832b77b5d0302314c10"/>
          <w:r>
            <w:t xml:space="preserve">Wurster, M., </w:t>
          </w:r>
          <w:proofErr w:type="spellStart"/>
          <w:r>
            <w:t>Häfner</w:t>
          </w:r>
          <w:proofErr w:type="spellEnd"/>
          <w:r>
            <w:t xml:space="preserve">, B., </w:t>
          </w:r>
          <w:proofErr w:type="spellStart"/>
          <w:r>
            <w:t>Gauder</w:t>
          </w:r>
          <w:proofErr w:type="spellEnd"/>
          <w:r>
            <w:t>, D., Stricker, N., Lanza, G., 2021. Fluid Automation — A Definition and an Application in Remanufacturing Production Systems. Procedia CIRP 97, 508–513.</w:t>
          </w:r>
        </w:p>
        <w:bookmarkEnd w:id="16"/>
        <w:p w14:paraId="680EF8FA" w14:textId="77777777" w:rsidR="00D223E2" w:rsidRDefault="00D223E2" w:rsidP="00D223E2">
          <w:pPr>
            <w:pStyle w:val="CitaviBibliographyEntry"/>
          </w:pPr>
          <w:r>
            <w:t>[7]</w:t>
          </w:r>
          <w:r>
            <w:tab/>
          </w:r>
          <w:bookmarkStart w:id="17" w:name="_CTVL001cc88b3222c494d0ab19f4c91064e637e"/>
          <w:proofErr w:type="spellStart"/>
          <w:r>
            <w:t>Wiendahl</w:t>
          </w:r>
          <w:proofErr w:type="spellEnd"/>
          <w:r>
            <w:t xml:space="preserve">, H.-P., </w:t>
          </w:r>
          <w:proofErr w:type="spellStart"/>
          <w:r>
            <w:t>ElMaraghy</w:t>
          </w:r>
          <w:proofErr w:type="spellEnd"/>
          <w:r>
            <w:t xml:space="preserve">, H.A., </w:t>
          </w:r>
          <w:proofErr w:type="spellStart"/>
          <w:r>
            <w:t>Nyhuis</w:t>
          </w:r>
          <w:proofErr w:type="spellEnd"/>
          <w:r>
            <w:t xml:space="preserve">, P., </w:t>
          </w:r>
          <w:proofErr w:type="spellStart"/>
          <w:r>
            <w:t>Zäh</w:t>
          </w:r>
          <w:proofErr w:type="spellEnd"/>
          <w:r>
            <w:t xml:space="preserve">, M.F., </w:t>
          </w:r>
          <w:proofErr w:type="spellStart"/>
          <w:r>
            <w:t>Wiendahl</w:t>
          </w:r>
          <w:proofErr w:type="spellEnd"/>
          <w:r>
            <w:t xml:space="preserve">, H.-H., </w:t>
          </w:r>
          <w:proofErr w:type="spellStart"/>
          <w:r>
            <w:t>Duffie</w:t>
          </w:r>
          <w:proofErr w:type="spellEnd"/>
          <w:r>
            <w:t xml:space="preserve">, N., </w:t>
          </w:r>
          <w:proofErr w:type="spellStart"/>
          <w:r>
            <w:t>Brieke</w:t>
          </w:r>
          <w:proofErr w:type="spellEnd"/>
          <w:r>
            <w:t>, M., 2007. Changeable Manufacturing - Classification, Design and Operation. CIRP Annals 56 (2), 783–809.</w:t>
          </w:r>
        </w:p>
        <w:bookmarkEnd w:id="17"/>
        <w:p w14:paraId="77B1BCC8" w14:textId="77777777" w:rsidR="00D223E2" w:rsidRDefault="00D223E2" w:rsidP="00D223E2">
          <w:pPr>
            <w:pStyle w:val="CitaviBibliographyEntry"/>
          </w:pPr>
          <w:r>
            <w:t>[8]</w:t>
          </w:r>
          <w:r>
            <w:tab/>
          </w:r>
          <w:bookmarkStart w:id="18" w:name="_CTVL0014cce1d37249d48278a47677261775dcc"/>
          <w:proofErr w:type="spellStart"/>
          <w:r>
            <w:t>Wiendahl</w:t>
          </w:r>
          <w:proofErr w:type="spellEnd"/>
          <w:r>
            <w:t xml:space="preserve">, H.-P., Reichardt, J., </w:t>
          </w:r>
          <w:proofErr w:type="spellStart"/>
          <w:r>
            <w:t>Nyhuis</w:t>
          </w:r>
          <w:proofErr w:type="spellEnd"/>
          <w:r>
            <w:t xml:space="preserve">, P., 2014. </w:t>
          </w:r>
          <w:proofErr w:type="spellStart"/>
          <w:r>
            <w:t>Handbuch</w:t>
          </w:r>
          <w:proofErr w:type="spellEnd"/>
          <w:r>
            <w:t xml:space="preserve"> </w:t>
          </w:r>
          <w:proofErr w:type="spellStart"/>
          <w:r>
            <w:t>Fabrikplanung</w:t>
          </w:r>
          <w:proofErr w:type="spellEnd"/>
          <w:r>
            <w:t xml:space="preserve">: </w:t>
          </w:r>
          <w:proofErr w:type="spellStart"/>
          <w:r>
            <w:t>Konzept</w:t>
          </w:r>
          <w:proofErr w:type="spellEnd"/>
          <w:r>
            <w:t xml:space="preserve">, </w:t>
          </w:r>
          <w:proofErr w:type="spellStart"/>
          <w:r>
            <w:t>Gestaltung</w:t>
          </w:r>
          <w:proofErr w:type="spellEnd"/>
          <w:r>
            <w:t xml:space="preserve"> und </w:t>
          </w:r>
          <w:proofErr w:type="spellStart"/>
          <w:r>
            <w:t>Umsetzung</w:t>
          </w:r>
          <w:proofErr w:type="spellEnd"/>
          <w:r>
            <w:t xml:space="preserve"> </w:t>
          </w:r>
          <w:proofErr w:type="spellStart"/>
          <w:r>
            <w:t>wandlungsfähiger</w:t>
          </w:r>
          <w:proofErr w:type="spellEnd"/>
          <w:r>
            <w:t xml:space="preserve"> </w:t>
          </w:r>
          <w:proofErr w:type="spellStart"/>
          <w:r>
            <w:t>Produktionsstätten</w:t>
          </w:r>
          <w:proofErr w:type="spellEnd"/>
          <w:r>
            <w:t xml:space="preserve">, 2., </w:t>
          </w:r>
          <w:proofErr w:type="spellStart"/>
          <w:r>
            <w:t>überarb</w:t>
          </w:r>
          <w:proofErr w:type="spellEnd"/>
          <w:r>
            <w:t xml:space="preserve">. und </w:t>
          </w:r>
          <w:proofErr w:type="spellStart"/>
          <w:r>
            <w:t>erw</w:t>
          </w:r>
          <w:proofErr w:type="spellEnd"/>
          <w:r>
            <w:t xml:space="preserve">. </w:t>
          </w:r>
          <w:proofErr w:type="spellStart"/>
          <w:r>
            <w:t>Aufl</w:t>
          </w:r>
          <w:proofErr w:type="spellEnd"/>
          <w:r>
            <w:t>., [</w:t>
          </w:r>
          <w:proofErr w:type="spellStart"/>
          <w:r>
            <w:t>elektronische</w:t>
          </w:r>
          <w:proofErr w:type="spellEnd"/>
          <w:r>
            <w:t xml:space="preserve"> </w:t>
          </w:r>
          <w:proofErr w:type="spellStart"/>
          <w:r>
            <w:t>Ressource</w:t>
          </w:r>
          <w:proofErr w:type="spellEnd"/>
          <w:r>
            <w:t xml:space="preserve">] ed. </w:t>
          </w:r>
          <w:proofErr w:type="spellStart"/>
          <w:r>
            <w:t>Hanser</w:t>
          </w:r>
          <w:proofErr w:type="spellEnd"/>
          <w:r>
            <w:t xml:space="preserve"> Verlag, München.</w:t>
          </w:r>
        </w:p>
        <w:bookmarkEnd w:id="18"/>
        <w:p w14:paraId="5AAA6F85" w14:textId="77777777" w:rsidR="00D223E2" w:rsidRDefault="00D223E2" w:rsidP="00D223E2">
          <w:pPr>
            <w:pStyle w:val="CitaviBibliographyEntry"/>
          </w:pPr>
          <w:r>
            <w:t>[9]</w:t>
          </w:r>
          <w:r>
            <w:tab/>
          </w:r>
          <w:bookmarkStart w:id="19" w:name="_CTVL001838544eac38f402bbdb9869880f4077c"/>
          <w:proofErr w:type="spellStart"/>
          <w:r>
            <w:t>Oluyisola</w:t>
          </w:r>
          <w:proofErr w:type="spellEnd"/>
          <w:r>
            <w:t xml:space="preserve">, O.E., </w:t>
          </w:r>
          <w:proofErr w:type="spellStart"/>
          <w:r>
            <w:t>Sgarbossa</w:t>
          </w:r>
          <w:proofErr w:type="spellEnd"/>
          <w:r>
            <w:t xml:space="preserve">, F., </w:t>
          </w:r>
          <w:proofErr w:type="spellStart"/>
          <w:r>
            <w:t>Strandhagen</w:t>
          </w:r>
          <w:proofErr w:type="spellEnd"/>
          <w:r>
            <w:t>, J.O., 2020. Smart Production Planning and Control: Concept, Use-Cases and Sustainability Implications. Sustainability 12 (9), 3791.</w:t>
          </w:r>
        </w:p>
        <w:bookmarkEnd w:id="19"/>
        <w:p w14:paraId="01052DEC" w14:textId="77777777" w:rsidR="00D223E2" w:rsidRDefault="00D223E2" w:rsidP="00D223E2">
          <w:pPr>
            <w:pStyle w:val="CitaviBibliographyEntry"/>
          </w:pPr>
          <w:r>
            <w:t>[10]</w:t>
          </w:r>
          <w:r>
            <w:tab/>
          </w:r>
          <w:bookmarkStart w:id="20" w:name="_CTVL0010b8c9ff7b0764948994b4c47e46ff2f1"/>
          <w:proofErr w:type="spellStart"/>
          <w:r>
            <w:t>Tempelmeier</w:t>
          </w:r>
          <w:proofErr w:type="spellEnd"/>
          <w:r>
            <w:t>, H., 2003. Practical considerations in the optimization of flow production systems. International Journal of Production Research 41 (1), 149–170.</w:t>
          </w:r>
        </w:p>
        <w:bookmarkEnd w:id="20"/>
        <w:p w14:paraId="11B45A38" w14:textId="77777777" w:rsidR="00D223E2" w:rsidRDefault="00D223E2" w:rsidP="00D223E2">
          <w:pPr>
            <w:pStyle w:val="CitaviBibliographyEntry"/>
          </w:pPr>
          <w:r>
            <w:t>[11]</w:t>
          </w:r>
          <w:r>
            <w:tab/>
          </w:r>
          <w:bookmarkStart w:id="21" w:name="_CTVL0019ffd4e243dfa42b8a5529b229e5c1f35"/>
          <w:r>
            <w:t xml:space="preserve">Uribe, A.M., Cochran, J.K., </w:t>
          </w:r>
          <w:proofErr w:type="spellStart"/>
          <w:r>
            <w:t>Shunk</w:t>
          </w:r>
          <w:proofErr w:type="spellEnd"/>
          <w:r>
            <w:t>, D.L., 2003. Two-stage simulation optimization for agile manufacturing capacity planning. International Journal of Production Research 41 (6), 1181–1197.</w:t>
          </w:r>
        </w:p>
        <w:bookmarkEnd w:id="21"/>
        <w:p w14:paraId="0CAA5794" w14:textId="77777777" w:rsidR="00D223E2" w:rsidRDefault="00D223E2" w:rsidP="00D223E2">
          <w:pPr>
            <w:pStyle w:val="CitaviBibliographyEntry"/>
          </w:pPr>
          <w:r>
            <w:t>[12]</w:t>
          </w:r>
          <w:r>
            <w:tab/>
          </w:r>
          <w:bookmarkStart w:id="22" w:name="_CTVL001d91b24142746489fa02a3274fabcbd9c"/>
          <w:r>
            <w:t xml:space="preserve">Youssef, A.M.A., </w:t>
          </w:r>
          <w:proofErr w:type="spellStart"/>
          <w:r>
            <w:t>ElMaraghy</w:t>
          </w:r>
          <w:proofErr w:type="spellEnd"/>
          <w:r>
            <w:t xml:space="preserve">, H.A., 2007. Optimal configuration selection for Reconfigurable Manufacturing Systems. Int J Flex </w:t>
          </w:r>
          <w:proofErr w:type="spellStart"/>
          <w:r>
            <w:t>Manuf</w:t>
          </w:r>
          <w:proofErr w:type="spellEnd"/>
          <w:r>
            <w:t xml:space="preserve"> </w:t>
          </w:r>
          <w:proofErr w:type="spellStart"/>
          <w:r>
            <w:t>Syst</w:t>
          </w:r>
          <w:proofErr w:type="spellEnd"/>
          <w:r>
            <w:t xml:space="preserve"> 19 (2), 67–106.</w:t>
          </w:r>
        </w:p>
        <w:bookmarkEnd w:id="22"/>
        <w:p w14:paraId="0C0F3320" w14:textId="77777777" w:rsidR="00D223E2" w:rsidRDefault="00D223E2" w:rsidP="00D223E2">
          <w:pPr>
            <w:pStyle w:val="CitaviBibliographyEntry"/>
          </w:pPr>
          <w:r>
            <w:t>[13]</w:t>
          </w:r>
          <w:r>
            <w:tab/>
          </w:r>
          <w:bookmarkStart w:id="23" w:name="_CTVL001c8e6ddc4ed9b4379868d1b2c641a495a"/>
          <w:proofErr w:type="spellStart"/>
          <w:r>
            <w:t>Stähr</w:t>
          </w:r>
          <w:proofErr w:type="spellEnd"/>
          <w:r>
            <w:t xml:space="preserve">, T., </w:t>
          </w:r>
          <w:proofErr w:type="spellStart"/>
          <w:r>
            <w:t>Englisch</w:t>
          </w:r>
          <w:proofErr w:type="spellEnd"/>
          <w:r>
            <w:t>, L., Lanza, G., 2018. Creation of configurations for an assembly system with a scalable level of automation. Procedia CIRP 76 (9), 7–12.</w:t>
          </w:r>
        </w:p>
        <w:bookmarkEnd w:id="23"/>
        <w:p w14:paraId="3A937078" w14:textId="77777777" w:rsidR="00D223E2" w:rsidRDefault="00D223E2" w:rsidP="00D223E2">
          <w:pPr>
            <w:pStyle w:val="CitaviBibliographyEntry"/>
          </w:pPr>
          <w:r>
            <w:t>[14]</w:t>
          </w:r>
          <w:r>
            <w:tab/>
          </w:r>
          <w:bookmarkStart w:id="24" w:name="_CTVL001c7380f8716394f73bd32e21394ac052c"/>
          <w:proofErr w:type="spellStart"/>
          <w:r>
            <w:t>Sabioni</w:t>
          </w:r>
          <w:proofErr w:type="spellEnd"/>
          <w:r>
            <w:t xml:space="preserve">, R.C., </w:t>
          </w:r>
          <w:proofErr w:type="spellStart"/>
          <w:r>
            <w:t>Daaboul</w:t>
          </w:r>
          <w:proofErr w:type="spellEnd"/>
          <w:r>
            <w:t xml:space="preserve">, J., Le </w:t>
          </w:r>
          <w:proofErr w:type="spellStart"/>
          <w:r>
            <w:t>Duigou</w:t>
          </w:r>
          <w:proofErr w:type="spellEnd"/>
          <w:r>
            <w:t>, J., 2021. Optimization of Reconfigurable Manufacturing Systems Configuration: A Literature Review, in: </w:t>
          </w:r>
          <w:proofErr w:type="spellStart"/>
          <w:r>
            <w:t>Roucoules</w:t>
          </w:r>
          <w:proofErr w:type="spellEnd"/>
          <w:r>
            <w:t xml:space="preserve">, L., Paredes, M., </w:t>
          </w:r>
          <w:proofErr w:type="spellStart"/>
          <w:r>
            <w:t>Eynard</w:t>
          </w:r>
          <w:proofErr w:type="spellEnd"/>
          <w:r>
            <w:t xml:space="preserve">, B., </w:t>
          </w:r>
          <w:proofErr w:type="spellStart"/>
          <w:r>
            <w:t>Morer</w:t>
          </w:r>
          <w:proofErr w:type="spellEnd"/>
          <w:r>
            <w:t xml:space="preserve"> Camo, P., </w:t>
          </w:r>
          <w:proofErr w:type="spellStart"/>
          <w:r>
            <w:t>Rizzi</w:t>
          </w:r>
          <w:proofErr w:type="spellEnd"/>
          <w:r>
            <w:t>, C. (Eds.), Advances on Mechanics, Design Engineering and Manufacturing III, vol. 48. Springer International Publishing, Cham, pp. 426–435.</w:t>
          </w:r>
        </w:p>
        <w:bookmarkEnd w:id="24"/>
        <w:p w14:paraId="225E9477" w14:textId="77777777" w:rsidR="00D223E2" w:rsidRDefault="00D223E2" w:rsidP="00D223E2">
          <w:pPr>
            <w:pStyle w:val="CitaviBibliographyEntry"/>
          </w:pPr>
          <w:r>
            <w:t>[15]</w:t>
          </w:r>
          <w:r>
            <w:tab/>
          </w:r>
          <w:bookmarkStart w:id="25" w:name="_CTVL001f2b75369d778484883de28f5c7b5df07"/>
          <w:r>
            <w:t xml:space="preserve">M. </w:t>
          </w:r>
          <w:proofErr w:type="spellStart"/>
          <w:r>
            <w:t>Vorderer</w:t>
          </w:r>
          <w:proofErr w:type="spellEnd"/>
          <w:r>
            <w:t xml:space="preserve">, S. Junker, A. </w:t>
          </w:r>
          <w:proofErr w:type="spellStart"/>
          <w:r>
            <w:t>Lechler</w:t>
          </w:r>
          <w:proofErr w:type="spellEnd"/>
          <w:r>
            <w:t xml:space="preserve">, A. </w:t>
          </w:r>
          <w:proofErr w:type="spellStart"/>
          <w:r>
            <w:t>Verl</w:t>
          </w:r>
          <w:proofErr w:type="spellEnd"/>
          <w:r>
            <w:t>, 2016. CESA3R: Highly versatile plug-and-produce assembly system, in: 2016 IEEE International Conference on Automation Science and Engineering (CASE). 2016 IEEE International Conference on Automation Science and Engineering (CASE), pp. 745–750.</w:t>
          </w:r>
        </w:p>
        <w:bookmarkEnd w:id="25"/>
        <w:p w14:paraId="255DFC13" w14:textId="77777777" w:rsidR="00D223E2" w:rsidRDefault="00D223E2" w:rsidP="00D223E2">
          <w:pPr>
            <w:pStyle w:val="CitaviBibliographyEntry"/>
          </w:pPr>
          <w:r>
            <w:t>[16]</w:t>
          </w:r>
          <w:r>
            <w:tab/>
          </w:r>
          <w:bookmarkStart w:id="26" w:name="_CTVL00184950aceb4044183ae7afcf97954a293"/>
          <w:proofErr w:type="spellStart"/>
          <w:r>
            <w:t>Kritzinger</w:t>
          </w:r>
          <w:proofErr w:type="spellEnd"/>
          <w:r>
            <w:t xml:space="preserve">, W., </w:t>
          </w:r>
          <w:proofErr w:type="spellStart"/>
          <w:r>
            <w:t>Karner</w:t>
          </w:r>
          <w:proofErr w:type="spellEnd"/>
          <w:r>
            <w:t xml:space="preserve">, M., </w:t>
          </w:r>
          <w:proofErr w:type="spellStart"/>
          <w:r>
            <w:t>Traar</w:t>
          </w:r>
          <w:proofErr w:type="spellEnd"/>
          <w:r>
            <w:t xml:space="preserve">, G., </w:t>
          </w:r>
          <w:proofErr w:type="spellStart"/>
          <w:r>
            <w:t>Henjes</w:t>
          </w:r>
          <w:proofErr w:type="spellEnd"/>
          <w:r>
            <w:t xml:space="preserve">, J., </w:t>
          </w:r>
          <w:proofErr w:type="spellStart"/>
          <w:r>
            <w:t>Sihn</w:t>
          </w:r>
          <w:proofErr w:type="spellEnd"/>
          <w:r>
            <w:t>, W., 2018. Digital Twin in manufacturing: A categorical literature review and classification. IFAC-</w:t>
          </w:r>
          <w:proofErr w:type="spellStart"/>
          <w:r>
            <w:t>PapersOnLine</w:t>
          </w:r>
          <w:proofErr w:type="spellEnd"/>
          <w:r>
            <w:t xml:space="preserve"> 51 (11), 1016–1022.</w:t>
          </w:r>
        </w:p>
        <w:bookmarkEnd w:id="26"/>
        <w:p w14:paraId="6AD32C5B" w14:textId="77777777" w:rsidR="00D223E2" w:rsidRDefault="00D223E2" w:rsidP="00D223E2">
          <w:pPr>
            <w:pStyle w:val="CitaviBibliographyEntry"/>
          </w:pPr>
          <w:r>
            <w:t>[17]</w:t>
          </w:r>
          <w:r>
            <w:tab/>
          </w:r>
          <w:bookmarkStart w:id="27" w:name="_CTVL001639f03bb5a124ef7a0e6dc8a214dd39b"/>
          <w:r>
            <w:t xml:space="preserve">Smith, J.S., </w:t>
          </w:r>
          <w:proofErr w:type="spellStart"/>
          <w:r>
            <w:t>Wysk</w:t>
          </w:r>
          <w:proofErr w:type="spellEnd"/>
          <w:r>
            <w:t>, R.A., Sturrock, D.T., Ramaswamy, S.E., Smith, G.D., Joshi, S.B., 1994. Discrete event simulation for shop floor control, in: 1994 Winter Simulation Conference proceedings. Lake Buena Vista, Florida, December 11 - 14, 1994. Winter Simulation Conference, Lake Buena Vista, FL, USA. 11-14 Dec. 1994. Assoc. for Computing Machinery, New York, NY, pp. 962–969.</w:t>
          </w:r>
        </w:p>
        <w:bookmarkEnd w:id="27"/>
        <w:p w14:paraId="5362A977" w14:textId="77777777" w:rsidR="00D223E2" w:rsidRDefault="00D223E2" w:rsidP="00D223E2">
          <w:pPr>
            <w:pStyle w:val="CitaviBibliographyEntry"/>
          </w:pPr>
          <w:r>
            <w:t>[18]</w:t>
          </w:r>
          <w:r>
            <w:tab/>
          </w:r>
          <w:bookmarkStart w:id="28" w:name="_CTVL0011fb9994cd4af4156a04bb2a044918a0b"/>
          <w:r>
            <w:t xml:space="preserve">Turner, C.J., </w:t>
          </w:r>
          <w:proofErr w:type="spellStart"/>
          <w:r>
            <w:t>Hutabarat</w:t>
          </w:r>
          <w:proofErr w:type="spellEnd"/>
          <w:r>
            <w:t xml:space="preserve">, W., </w:t>
          </w:r>
          <w:proofErr w:type="spellStart"/>
          <w:r>
            <w:t>Oyekan</w:t>
          </w:r>
          <w:proofErr w:type="spellEnd"/>
          <w:r>
            <w:t>, J., Tiwari, A., 2016. Discrete Event Simulation and Virtual Reality Use in Industry: New Opportunities and Future Trends. IEEE Trans. Human-Mach. Syst. 46 (6), 882–894.</w:t>
          </w:r>
        </w:p>
        <w:bookmarkEnd w:id="28"/>
        <w:p w14:paraId="06879091" w14:textId="77777777" w:rsidR="00D223E2" w:rsidRDefault="00D223E2" w:rsidP="00D223E2">
          <w:pPr>
            <w:pStyle w:val="CitaviBibliographyEntry"/>
          </w:pPr>
          <w:r>
            <w:t>[19]</w:t>
          </w:r>
          <w:r>
            <w:tab/>
          </w:r>
          <w:bookmarkStart w:id="29" w:name="_CTVL0015910006609ae44d39f82a702cb2921d9"/>
          <w:r>
            <w:t xml:space="preserve">Valet, A., </w:t>
          </w:r>
          <w:proofErr w:type="spellStart"/>
          <w:r>
            <w:t>Altenmüller</w:t>
          </w:r>
          <w:proofErr w:type="spellEnd"/>
          <w:r>
            <w:t xml:space="preserve">, T., </w:t>
          </w:r>
          <w:proofErr w:type="spellStart"/>
          <w:r>
            <w:t>Waschneck</w:t>
          </w:r>
          <w:proofErr w:type="spellEnd"/>
          <w:r>
            <w:t xml:space="preserve">, B., May, M.C., </w:t>
          </w:r>
          <w:proofErr w:type="spellStart"/>
          <w:r>
            <w:t>Kuhnle</w:t>
          </w:r>
          <w:proofErr w:type="spellEnd"/>
          <w:r>
            <w:t>, A., Lanza, G., 2022. Opportunistic maintenance scheduling with deep reinforcement learning. Journal of Manufacturing Systems 64, 518–534.</w:t>
          </w:r>
        </w:p>
        <w:bookmarkEnd w:id="29"/>
        <w:p w14:paraId="41896BA1" w14:textId="77777777" w:rsidR="00D223E2" w:rsidRDefault="00D223E2" w:rsidP="00D223E2">
          <w:pPr>
            <w:pStyle w:val="CitaviBibliographyEntry"/>
          </w:pPr>
          <w:r>
            <w:t>[20]</w:t>
          </w:r>
          <w:r>
            <w:tab/>
          </w:r>
          <w:bookmarkStart w:id="30" w:name="_CTVL00111e12beccb0647c190baf31febdf1635"/>
          <w:proofErr w:type="spellStart"/>
          <w:r>
            <w:t>Spedding</w:t>
          </w:r>
          <w:proofErr w:type="spellEnd"/>
          <w:r>
            <w:t xml:space="preserve">, T.A., Sun, G.Q., 1999. Application of discrete event simulation to the </w:t>
          </w:r>
          <w:proofErr w:type="gramStart"/>
          <w:r>
            <w:t>activity based</w:t>
          </w:r>
          <w:proofErr w:type="gramEnd"/>
          <w:r>
            <w:t xml:space="preserve"> costing of manufacturing systems. International Journal of Production Economics 58 (3), 289–301.</w:t>
          </w:r>
        </w:p>
        <w:bookmarkEnd w:id="30"/>
        <w:p w14:paraId="42276C59" w14:textId="77777777" w:rsidR="00D223E2" w:rsidRDefault="00D223E2" w:rsidP="00D223E2">
          <w:pPr>
            <w:pStyle w:val="CitaviBibliographyEntry"/>
          </w:pPr>
          <w:r>
            <w:t>[21]</w:t>
          </w:r>
          <w:r>
            <w:tab/>
          </w:r>
          <w:bookmarkStart w:id="31" w:name="_CTVL00132eea64694ae464aba8d1e22298a428e"/>
          <w:r>
            <w:t xml:space="preserve">Kohl, J., </w:t>
          </w:r>
          <w:proofErr w:type="spellStart"/>
          <w:r>
            <w:t>Spreng</w:t>
          </w:r>
          <w:proofErr w:type="spellEnd"/>
          <w:r>
            <w:t>, S., Franke, J., 2014. Discrete Event Simulation of Individual Energy Consumption for Product-varieties. Procedia CIRP 17, 517–522.</w:t>
          </w:r>
        </w:p>
        <w:bookmarkEnd w:id="31"/>
        <w:p w14:paraId="7482B4EC" w14:textId="77777777" w:rsidR="00D223E2" w:rsidRDefault="00D223E2" w:rsidP="00D223E2">
          <w:pPr>
            <w:pStyle w:val="CitaviBibliographyEntry"/>
          </w:pPr>
          <w:r>
            <w:t>[22]</w:t>
          </w:r>
          <w:r>
            <w:tab/>
          </w:r>
          <w:bookmarkStart w:id="32" w:name="_CTVL0013f397ba8cdec4f06b79469897e544e33"/>
          <w:proofErr w:type="spellStart"/>
          <w:r>
            <w:t>Gansterer</w:t>
          </w:r>
          <w:proofErr w:type="spellEnd"/>
          <w:r>
            <w:t xml:space="preserve">, M., </w:t>
          </w:r>
          <w:proofErr w:type="spellStart"/>
          <w:r>
            <w:t>Almeder</w:t>
          </w:r>
          <w:proofErr w:type="spellEnd"/>
          <w:r>
            <w:t xml:space="preserve">, C., </w:t>
          </w:r>
          <w:proofErr w:type="spellStart"/>
          <w:r>
            <w:t>Hartl</w:t>
          </w:r>
          <w:proofErr w:type="spellEnd"/>
          <w:r>
            <w:t>, R.F., 2014. Simulation-based optimization methods for setting production planning parameters. International Journal of Production Economics 151, 206–213.</w:t>
          </w:r>
        </w:p>
        <w:bookmarkEnd w:id="32"/>
        <w:p w14:paraId="28EAB9DE" w14:textId="77777777" w:rsidR="00D223E2" w:rsidRDefault="00D223E2" w:rsidP="00D223E2">
          <w:pPr>
            <w:pStyle w:val="CitaviBibliographyEntry"/>
          </w:pPr>
          <w:r>
            <w:t>[23]</w:t>
          </w:r>
          <w:r>
            <w:tab/>
          </w:r>
          <w:bookmarkStart w:id="33" w:name="_CTVL001d1300727efc34a249d43577210556d1c"/>
          <w:r>
            <w:t>Law, A.M., McComas, M.G., 2002. Simulation-based optimization, in: Exploring new frontiers. 2002 Winter Simulation Conference, San Diego, CA, USA. 8-11 Dec. 2002. IEEE, pp. 41–44.</w:t>
          </w:r>
        </w:p>
        <w:bookmarkEnd w:id="33"/>
        <w:p w14:paraId="52BD6D12" w14:textId="77777777" w:rsidR="00D223E2" w:rsidRDefault="00D223E2" w:rsidP="00D223E2">
          <w:pPr>
            <w:pStyle w:val="CitaviBibliographyEntry"/>
          </w:pPr>
          <w:r>
            <w:lastRenderedPageBreak/>
            <w:t>[24]</w:t>
          </w:r>
          <w:r>
            <w:tab/>
          </w:r>
          <w:bookmarkStart w:id="34" w:name="_CTVL001ea8e45554a6448f1887975b911b717db"/>
          <w:r>
            <w:t>Chaudhry, I.A., Khan, A.A., 2016. A research survey: review of flexible job shop scheduling techniques. Intl. Trans. in Op. Res. 23 (3), 551–591.</w:t>
          </w:r>
        </w:p>
        <w:bookmarkEnd w:id="34"/>
        <w:p w14:paraId="30E924B7" w14:textId="77777777" w:rsidR="00D223E2" w:rsidRDefault="00D223E2" w:rsidP="00D223E2">
          <w:pPr>
            <w:pStyle w:val="CitaviBibliographyEntry"/>
          </w:pPr>
          <w:r>
            <w:t>[25]</w:t>
          </w:r>
          <w:r>
            <w:tab/>
          </w:r>
          <w:bookmarkStart w:id="35" w:name="_CTVL00195f88e4c26ab4a27ba21e00e3fd0bf58"/>
          <w:r>
            <w:t>Little, J.D.C., Graves, S.C., 2008. Little's Law, in</w:t>
          </w:r>
          <w:proofErr w:type="gramStart"/>
          <w:r>
            <w:t>: ,</w:t>
          </w:r>
          <w:proofErr w:type="gramEnd"/>
          <w:r>
            <w:t xml:space="preserve"> Building Intuition. Springer, Boston, MA, pp. 81–100.</w:t>
          </w:r>
        </w:p>
        <w:bookmarkEnd w:id="35"/>
        <w:p w14:paraId="63548DC2" w14:textId="77777777" w:rsidR="00D223E2" w:rsidRDefault="00D223E2" w:rsidP="00D223E2">
          <w:pPr>
            <w:pStyle w:val="CitaviBibliographyEntry"/>
          </w:pPr>
          <w:r>
            <w:t>[26]</w:t>
          </w:r>
          <w:r>
            <w:tab/>
          </w:r>
          <w:bookmarkStart w:id="36" w:name="_CTVL001d61d2f7678a3475cb66f3a7b769e7240"/>
          <w:proofErr w:type="spellStart"/>
          <w:r>
            <w:t>Pinedo</w:t>
          </w:r>
          <w:proofErr w:type="spellEnd"/>
          <w:r>
            <w:t>, M.L., 2012. Scheduling. Springer US, Boston, MA.</w:t>
          </w:r>
        </w:p>
        <w:bookmarkEnd w:id="36"/>
        <w:p w14:paraId="66006178" w14:textId="77777777" w:rsidR="00D223E2" w:rsidRDefault="00D223E2" w:rsidP="00D223E2">
          <w:pPr>
            <w:pStyle w:val="CitaviBibliographyEntry"/>
          </w:pPr>
          <w:r>
            <w:t>[27]</w:t>
          </w:r>
          <w:r>
            <w:tab/>
          </w:r>
          <w:bookmarkStart w:id="37" w:name="_CTVL0017f9be0d16ebb4529b98dd20287f1eb59"/>
          <w:r>
            <w:t xml:space="preserve">Ahmed, Z.E., Saeed, R.A., Mukherjee, A., </w:t>
          </w:r>
          <w:proofErr w:type="spellStart"/>
          <w:r>
            <w:t>Ghorpade</w:t>
          </w:r>
          <w:proofErr w:type="spellEnd"/>
          <w:r>
            <w:t>, S.N., 2020. Energy optimization in low-power wide area networks by using heuristic techniques, in</w:t>
          </w:r>
          <w:proofErr w:type="gramStart"/>
          <w:r>
            <w:t>: ,</w:t>
          </w:r>
          <w:proofErr w:type="gramEnd"/>
          <w:r>
            <w:t xml:space="preserve"> LPWAN technologies for IoT and M2M applications; Ed. by Bharat S. Chaudhari. Elsevier Academic Press, London, pp. 199–223.</w:t>
          </w:r>
        </w:p>
        <w:bookmarkEnd w:id="37"/>
        <w:p w14:paraId="5041A449" w14:textId="77777777" w:rsidR="00D223E2" w:rsidRDefault="00D223E2" w:rsidP="00D223E2">
          <w:pPr>
            <w:pStyle w:val="CitaviBibliographyEntry"/>
          </w:pPr>
          <w:r>
            <w:t>[28]</w:t>
          </w:r>
          <w:r>
            <w:tab/>
          </w:r>
          <w:bookmarkStart w:id="38" w:name="_CTVL001a3420758daa84cc9bac0a4bff9756954"/>
          <w:r>
            <w:t xml:space="preserve">Deb, K., Pratap, A., Agarwal, S., </w:t>
          </w:r>
          <w:proofErr w:type="spellStart"/>
          <w:r>
            <w:t>Meyarivan</w:t>
          </w:r>
          <w:proofErr w:type="spellEnd"/>
          <w:r>
            <w:t xml:space="preserve">, T., 2002. A fast and elitist </w:t>
          </w:r>
          <w:proofErr w:type="spellStart"/>
          <w:r>
            <w:t>multiobjective</w:t>
          </w:r>
          <w:proofErr w:type="spellEnd"/>
          <w:r>
            <w:t xml:space="preserve"> genetic algorithm: NSGA-II. IEEE Trans. </w:t>
          </w:r>
          <w:proofErr w:type="spellStart"/>
          <w:r>
            <w:t>Evol</w:t>
          </w:r>
          <w:proofErr w:type="spellEnd"/>
          <w:r>
            <w:t xml:space="preserve">. </w:t>
          </w:r>
          <w:proofErr w:type="spellStart"/>
          <w:r>
            <w:t>Computat</w:t>
          </w:r>
          <w:proofErr w:type="spellEnd"/>
          <w:r>
            <w:t>. 6 (2), 182–197.</w:t>
          </w:r>
        </w:p>
        <w:bookmarkEnd w:id="38"/>
        <w:p w14:paraId="760E19B5" w14:textId="77777777" w:rsidR="00D223E2" w:rsidRDefault="00D223E2" w:rsidP="00D223E2">
          <w:pPr>
            <w:pStyle w:val="CitaviBibliographyEntry"/>
          </w:pPr>
          <w:r>
            <w:t>[29]</w:t>
          </w:r>
          <w:r>
            <w:tab/>
          </w:r>
          <w:bookmarkStart w:id="39" w:name="_CTVL0010880098416d94158b86890a21c72b48d"/>
          <w:r>
            <w:t>Zhan, S., Lin, J., Zhang, Z., Zhong, Y., 2016. List-Based Simulated Annealing Algorithm for Traveling Salesman Problem. Computational Intelligence and Neuroscience 2016 (5), 1712630.</w:t>
          </w:r>
        </w:p>
        <w:bookmarkEnd w:id="39"/>
        <w:p w14:paraId="57359F6D" w14:textId="0ED384DF" w:rsidR="008B56CF" w:rsidRPr="00A24712" w:rsidRDefault="00D223E2" w:rsidP="00D223E2">
          <w:pPr>
            <w:pStyle w:val="CitaviBibliographyEntry"/>
          </w:pPr>
          <w:r>
            <w:t>[30]</w:t>
          </w:r>
          <w:r>
            <w:tab/>
          </w:r>
          <w:bookmarkStart w:id="40" w:name="_CTVL001f0dff5e695364ee09035c78b7d79ee6f"/>
          <w:r>
            <w:t xml:space="preserve">Glover, F., 1990. </w:t>
          </w:r>
          <w:proofErr w:type="spellStart"/>
          <w:r>
            <w:t>Tabu</w:t>
          </w:r>
          <w:proofErr w:type="spellEnd"/>
          <w:r>
            <w:t xml:space="preserve"> Search: A Tutorial. Interfaces 20 (4), 74–94</w:t>
          </w:r>
          <w:bookmarkEnd w:id="40"/>
          <w:r>
            <w:t>.</w:t>
          </w:r>
          <w:r w:rsidR="00B46D93" w:rsidRPr="00B46D93">
            <w:fldChar w:fldCharType="end"/>
          </w:r>
        </w:p>
      </w:sdtContent>
    </w:sdt>
    <w:p w14:paraId="4A678882" w14:textId="77777777" w:rsidR="00D223E2" w:rsidRDefault="00D223E2" w:rsidP="008921E7">
      <w:pPr>
        <w:rPr>
          <w:b/>
        </w:rPr>
      </w:pPr>
    </w:p>
    <w:p w14:paraId="120C472D" w14:textId="7C28F5B8" w:rsidR="00B12069" w:rsidRPr="008B56CF" w:rsidRDefault="00A24712" w:rsidP="008921E7">
      <w:pPr>
        <w:rPr>
          <w:b/>
        </w:rPr>
      </w:pPr>
      <w:r>
        <w:rPr>
          <w:noProof/>
          <w:lang w:val="de-DE" w:eastAsia="de-DE"/>
        </w:rPr>
        <w:drawing>
          <wp:anchor distT="0" distB="0" distL="114300" distR="114300" simplePos="0" relativeHeight="251658240" behindDoc="0" locked="0" layoutInCell="1" allowOverlap="1" wp14:anchorId="27D2B549" wp14:editId="6821DC8F">
            <wp:simplePos x="0" y="0"/>
            <wp:positionH relativeFrom="column">
              <wp:posOffset>635</wp:posOffset>
            </wp:positionH>
            <wp:positionV relativeFrom="paragraph">
              <wp:posOffset>260985</wp:posOffset>
            </wp:positionV>
            <wp:extent cx="936000" cy="1179595"/>
            <wp:effectExtent l="0" t="0" r="0" b="190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b="11335"/>
                    <a:stretch/>
                  </pic:blipFill>
                  <pic:spPr bwMode="auto">
                    <a:xfrm>
                      <a:off x="0" y="0"/>
                      <a:ext cx="936000" cy="1179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069" w:rsidRPr="008B56CF">
        <w:rPr>
          <w:b/>
        </w:rPr>
        <w:t>Biography</w:t>
      </w:r>
    </w:p>
    <w:p w14:paraId="26655276" w14:textId="6DC94A43" w:rsidR="00BC6EA5" w:rsidRDefault="00BC6EA5" w:rsidP="008921E7">
      <w:r>
        <w:rPr>
          <w:b/>
        </w:rPr>
        <w:t>Sebastian Behrendt</w:t>
      </w:r>
      <w:r w:rsidR="00B65499" w:rsidRPr="00706DCD">
        <w:t xml:space="preserve"> (*19</w:t>
      </w:r>
      <w:r>
        <w:t>97</w:t>
      </w:r>
      <w:r w:rsidR="00B65499" w:rsidRPr="00706DCD">
        <w:t xml:space="preserve">) </w:t>
      </w:r>
      <w:r w:rsidR="00C7034B">
        <w:t>is a research associate at the Institute of Production Science</w:t>
      </w:r>
      <w:r w:rsidR="00846240">
        <w:t xml:space="preserve"> (</w:t>
      </w:r>
      <w:proofErr w:type="spellStart"/>
      <w:r w:rsidR="00846240">
        <w:t>wbk</w:t>
      </w:r>
      <w:proofErr w:type="spellEnd"/>
      <w:r w:rsidR="00846240">
        <w:t>)</w:t>
      </w:r>
      <w:r w:rsidR="00C7034B">
        <w:t xml:space="preserve"> at the Karlsruhe Institute of Technology (KIT) and works in the group of production system planning. He studied mechanical engineering with a specialization in production systems, data analysis and machine learning at the Karlsruhe Institute of Technology (KIT).</w:t>
      </w:r>
    </w:p>
    <w:p w14:paraId="77B1C856" w14:textId="7EDD67C9" w:rsidR="00B46D93" w:rsidRDefault="00B46D93" w:rsidP="00B46D93"/>
    <w:p w14:paraId="7CF8F3FD" w14:textId="74ABA12A" w:rsidR="002C75A3" w:rsidRDefault="00D223E2" w:rsidP="002C75A3">
      <w:r w:rsidRPr="00B65605">
        <w:rPr>
          <w:b/>
          <w:noProof/>
          <w:lang w:val="de-DE" w:eastAsia="de-DE"/>
        </w:rPr>
        <w:drawing>
          <wp:anchor distT="0" distB="0" distL="114300" distR="114300" simplePos="0" relativeHeight="251659264" behindDoc="1" locked="0" layoutInCell="1" allowOverlap="1" wp14:anchorId="4B4501CB" wp14:editId="269476B7">
            <wp:simplePos x="0" y="0"/>
            <wp:positionH relativeFrom="margin">
              <wp:posOffset>1270</wp:posOffset>
            </wp:positionH>
            <wp:positionV relativeFrom="paragraph">
              <wp:posOffset>6985</wp:posOffset>
            </wp:positionV>
            <wp:extent cx="935990" cy="1188720"/>
            <wp:effectExtent l="0" t="0" r="0" b="0"/>
            <wp:wrapSquare wrapText="bothSides"/>
            <wp:docPr id="1" name="Grafik 1" descr="N:\20_Arbeitsordner\Bewerbungsbilder\Bilder_wbk\Wurster_Mar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20_Arbeitsordner\Bewerbungsbilder\Bilder_wbk\Wurster_Marco.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6126" b="3045"/>
                    <a:stretch/>
                  </pic:blipFill>
                  <pic:spPr bwMode="auto">
                    <a:xfrm>
                      <a:off x="0" y="0"/>
                      <a:ext cx="935990" cy="118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034B" w:rsidRPr="00B65605">
        <w:rPr>
          <w:b/>
        </w:rPr>
        <w:t>Marco Wurster</w:t>
      </w:r>
      <w:r w:rsidR="00C7034B">
        <w:t xml:space="preserve"> (*</w:t>
      </w:r>
      <w:r w:rsidR="002C75A3">
        <w:t>1993</w:t>
      </w:r>
      <w:r w:rsidR="00C7034B">
        <w:t xml:space="preserve">) is </w:t>
      </w:r>
      <w:r w:rsidR="002C75A3">
        <w:t>a research associate at the Institute of Production Science</w:t>
      </w:r>
      <w:r w:rsidR="00846240">
        <w:t xml:space="preserve"> (</w:t>
      </w:r>
      <w:proofErr w:type="spellStart"/>
      <w:r w:rsidR="00846240">
        <w:t>wbk</w:t>
      </w:r>
      <w:proofErr w:type="spellEnd"/>
      <w:r w:rsidR="00846240">
        <w:t>)</w:t>
      </w:r>
      <w:r w:rsidR="002C75A3">
        <w:t xml:space="preserve"> at the Karlsruhe Institute of Technology (KIT) working in the group of production system planning. In his research he focuses on production planning and control of agile production systems </w:t>
      </w:r>
      <w:r w:rsidR="0082139D">
        <w:t xml:space="preserve">in environments with a high degree of </w:t>
      </w:r>
      <w:r w:rsidR="002C75A3">
        <w:t>uncertainty</w:t>
      </w:r>
      <w:r w:rsidR="0082139D">
        <w:t xml:space="preserve"> such as remanufacturing and product disassembly</w:t>
      </w:r>
      <w:r w:rsidR="002C75A3">
        <w:t xml:space="preserve">. </w:t>
      </w:r>
    </w:p>
    <w:p w14:paraId="5FF9CA30" w14:textId="25DC2B60" w:rsidR="00A24712" w:rsidRDefault="00A24712" w:rsidP="000F5DF1">
      <w:pPr>
        <w:rPr>
          <w:b/>
        </w:rPr>
      </w:pPr>
      <w:r>
        <w:rPr>
          <w:noProof/>
        </w:rPr>
        <w:drawing>
          <wp:anchor distT="0" distB="0" distL="114300" distR="114300" simplePos="0" relativeHeight="251661312" behindDoc="0" locked="0" layoutInCell="1" allowOverlap="1" wp14:anchorId="700AD1D8" wp14:editId="733F6792">
            <wp:simplePos x="0" y="0"/>
            <wp:positionH relativeFrom="column">
              <wp:posOffset>-635</wp:posOffset>
            </wp:positionH>
            <wp:positionV relativeFrom="paragraph">
              <wp:posOffset>238125</wp:posOffset>
            </wp:positionV>
            <wp:extent cx="936000" cy="120769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9110"/>
                    <a:stretch/>
                  </pic:blipFill>
                  <pic:spPr bwMode="auto">
                    <a:xfrm>
                      <a:off x="0" y="0"/>
                      <a:ext cx="936000" cy="120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C78C31" w14:textId="57D8ADFC" w:rsidR="00D223E2" w:rsidRPr="00D223E2" w:rsidRDefault="000F5DF1" w:rsidP="00B46D93">
      <w:r w:rsidRPr="00B65605">
        <w:rPr>
          <w:b/>
        </w:rPr>
        <w:t>Marvin Carl May</w:t>
      </w:r>
      <w:r>
        <w:t xml:space="preserve"> (*1994) is a researcher at the Institute for Production Science (</w:t>
      </w:r>
      <w:proofErr w:type="spellStart"/>
      <w:r>
        <w:t>wbk</w:t>
      </w:r>
      <w:proofErr w:type="spellEnd"/>
      <w:r>
        <w:t>) at the Karlsruhe Institute of Technology (KIT). His research concerns production system optimisation on strategical, tactical and operational levels by means of intelligent algorithms. The focus lies on discrete manufacturing, in close cooperation with industry, e.g. semiconductor manufacturing, and aims at researching and implementing innovative and application-oriented solutions to technological problems.</w:t>
      </w:r>
      <w:r w:rsidDel="000F5DF1">
        <w:t xml:space="preserve"> </w:t>
      </w:r>
    </w:p>
    <w:p w14:paraId="45FD8078" w14:textId="2757D827" w:rsidR="00A24712" w:rsidRPr="00846240" w:rsidRDefault="00846240" w:rsidP="00846240">
      <w:pPr>
        <w:rPr>
          <w:b/>
        </w:rPr>
      </w:pPr>
      <w:r>
        <w:rPr>
          <w:noProof/>
        </w:rPr>
        <w:drawing>
          <wp:anchor distT="0" distB="0" distL="114300" distR="114300" simplePos="0" relativeHeight="251660288" behindDoc="0" locked="0" layoutInCell="1" allowOverlap="1" wp14:anchorId="66D7D273" wp14:editId="4950D7E6">
            <wp:simplePos x="0" y="0"/>
            <wp:positionH relativeFrom="column">
              <wp:posOffset>4445</wp:posOffset>
            </wp:positionH>
            <wp:positionV relativeFrom="paragraph">
              <wp:posOffset>85090</wp:posOffset>
            </wp:positionV>
            <wp:extent cx="936000" cy="126556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3492"/>
                    <a:stretch/>
                  </pic:blipFill>
                  <pic:spPr bwMode="auto">
                    <a:xfrm>
                      <a:off x="0" y="0"/>
                      <a:ext cx="936000" cy="126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5DF1" w:rsidRPr="00B65605">
        <w:rPr>
          <w:b/>
        </w:rPr>
        <w:t>Gisela Lanza</w:t>
      </w:r>
      <w:r w:rsidR="000F5DF1">
        <w:t xml:space="preserve"> (*1973) is member of the management board at the Institute of Production Science (</w:t>
      </w:r>
      <w:proofErr w:type="spellStart"/>
      <w:r w:rsidR="000F5DF1">
        <w:t>wbk</w:t>
      </w:r>
      <w:proofErr w:type="spellEnd"/>
      <w:r w:rsidR="000F5DF1">
        <w:t>) of the Karlsruhe Institute of Technology (KIT). She heads the Production Systems division dealing with the topics of global production strategies, production system planning, and quality assurance in research and industrial practice. Her research focus is on the holistic design and evaluation of production systems. The methodological approach includes the use of quantitative methods to increase efficiency. In addition, a special focus is placed on data-driven planning and control of production networks i</w:t>
      </w:r>
      <w:r w:rsidR="00D223E2">
        <w:t xml:space="preserve">n </w:t>
      </w:r>
      <w:r w:rsidR="00D223E2">
        <w:br/>
      </w:r>
      <w:r w:rsidR="000F5DF1">
        <w:t>order to translate corporate strategy into tactical and operative network design.</w:t>
      </w:r>
      <w:r w:rsidR="000F5DF1" w:rsidDel="000F5DF1">
        <w:t xml:space="preserve"> </w:t>
      </w:r>
    </w:p>
    <w:sectPr w:rsidR="00A24712" w:rsidRPr="00846240" w:rsidSect="002A3A3D">
      <w:headerReference w:type="first" r:id="rId28"/>
      <w:footerReference w:type="first" r:id="rId29"/>
      <w:pgSz w:w="11906" w:h="16838" w:code="9"/>
      <w:pgMar w:top="1440" w:right="1225" w:bottom="1134" w:left="1225" w:header="709" w:footer="516"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y, Marvin Carl (WBK)" w:date="2022-11-01T03:57:00Z" w:initials="MMC(">
    <w:p w14:paraId="3DA05125" w14:textId="5034007C" w:rsidR="00A24712" w:rsidRPr="00E37BA8" w:rsidRDefault="00A24712">
      <w:pPr>
        <w:pStyle w:val="Kommentartext"/>
        <w:rPr>
          <w:lang w:val="de-DE"/>
        </w:rPr>
      </w:pPr>
      <w:r>
        <w:rPr>
          <w:rStyle w:val="Kommentarzeichen"/>
        </w:rPr>
        <w:annotationRef/>
      </w:r>
      <w:r w:rsidRPr="00E37BA8">
        <w:rPr>
          <w:lang w:val="de-DE"/>
        </w:rPr>
        <w:t>Kann man hier nicht</w:t>
      </w:r>
      <w:r>
        <w:rPr>
          <w:lang w:val="de-DE"/>
        </w:rPr>
        <w:t xml:space="preserve"> auch das </w:t>
      </w:r>
      <w:proofErr w:type="spellStart"/>
      <w:r>
        <w:rPr>
          <w:lang w:val="de-DE"/>
        </w:rPr>
        <w:t>wort</w:t>
      </w:r>
      <w:proofErr w:type="spellEnd"/>
      <w:r>
        <w:rPr>
          <w:lang w:val="de-DE"/>
        </w:rPr>
        <w:t xml:space="preserve"> digital </w:t>
      </w:r>
      <w:proofErr w:type="spellStart"/>
      <w:r>
        <w:rPr>
          <w:lang w:val="de-DE"/>
        </w:rPr>
        <w:t>twin</w:t>
      </w:r>
      <w:proofErr w:type="spellEnd"/>
      <w:r>
        <w:rPr>
          <w:lang w:val="de-DE"/>
        </w:rPr>
        <w:t xml:space="preserve"> droppen, </w:t>
      </w:r>
      <w:proofErr w:type="spellStart"/>
      <w:r>
        <w:rPr>
          <w:lang w:val="de-DE"/>
        </w:rPr>
        <w:t>vllt</w:t>
      </w:r>
      <w:proofErr w:type="spellEnd"/>
      <w:r>
        <w:rPr>
          <w:lang w:val="de-DE"/>
        </w:rPr>
        <w:t xml:space="preserve"> mit </w:t>
      </w:r>
      <w:proofErr w:type="spellStart"/>
      <w:r>
        <w:rPr>
          <w:lang w:val="de-DE"/>
        </w:rPr>
        <w:t>zitat</w:t>
      </w:r>
      <w:proofErr w:type="spellEnd"/>
      <w:r>
        <w:rPr>
          <w:lang w:val="de-DE"/>
        </w:rPr>
        <w:t xml:space="preserve"> von der </w:t>
      </w:r>
      <w:proofErr w:type="spellStart"/>
      <w:r>
        <w:rPr>
          <w:lang w:val="de-DE"/>
        </w:rPr>
        <w:t>VOe</w:t>
      </w:r>
      <w:proofErr w:type="spellEnd"/>
      <w:r>
        <w:rPr>
          <w:lang w:val="de-DE"/>
        </w:rPr>
        <w:t xml:space="preserve"> von MW, LO, mm zu </w:t>
      </w:r>
      <w:proofErr w:type="spellStart"/>
      <w:r>
        <w:rPr>
          <w:lang w:val="de-DE"/>
        </w:rPr>
        <w:t>Foresighted</w:t>
      </w:r>
      <w:proofErr w:type="spellEnd"/>
      <w:r>
        <w:rPr>
          <w:lang w:val="de-DE"/>
        </w:rPr>
        <w:t xml:space="preserve"> Digital Twin (auch </w:t>
      </w:r>
      <w:proofErr w:type="spellStart"/>
      <w:r>
        <w:rPr>
          <w:lang w:val="de-DE"/>
        </w:rPr>
        <w:t>spaeter</w:t>
      </w:r>
      <w:proofErr w:type="spellEnd"/>
      <w:r>
        <w:rPr>
          <w:lang w:val="de-DE"/>
        </w:rPr>
        <w:t xml:space="preserve"> als </w:t>
      </w:r>
      <w:proofErr w:type="spellStart"/>
      <w:r>
        <w:rPr>
          <w:lang w:val="de-DE"/>
        </w:rPr>
        <w:t>nathloser</w:t>
      </w:r>
      <w:proofErr w:type="spellEnd"/>
      <w:r>
        <w:rPr>
          <w:lang w:val="de-DE"/>
        </w:rPr>
        <w:t xml:space="preserve"> </w:t>
      </w:r>
      <w:proofErr w:type="spellStart"/>
      <w:r>
        <w:rPr>
          <w:lang w:val="de-DE"/>
        </w:rPr>
        <w:t>Uebrgang</w:t>
      </w:r>
      <w:proofErr w:type="spellEnd"/>
      <w:r>
        <w:rPr>
          <w:lang w:val="de-DE"/>
        </w:rPr>
        <w:t xml:space="preserve"> zum reinen </w:t>
      </w:r>
      <w:proofErr w:type="spellStart"/>
      <w:r>
        <w:rPr>
          <w:lang w:val="de-DE"/>
        </w:rPr>
        <w:t>Production</w:t>
      </w:r>
      <w:proofErr w:type="spellEnd"/>
      <w:r>
        <w:rPr>
          <w:lang w:val="de-DE"/>
        </w:rPr>
        <w:t xml:space="preserve"> Control passt das sicher gut)</w:t>
      </w:r>
    </w:p>
  </w:comment>
  <w:comment w:id="5" w:author="May, Marvin Carl (WBK)" w:date="2022-11-01T04:29:00Z" w:initials="MMC(">
    <w:p w14:paraId="25A98DF3" w14:textId="468D4235" w:rsidR="00A24712" w:rsidRPr="000F5DF1" w:rsidRDefault="00A24712">
      <w:pPr>
        <w:pStyle w:val="Kommentartext"/>
        <w:rPr>
          <w:lang w:val="de-DE"/>
        </w:rPr>
      </w:pPr>
      <w:r>
        <w:rPr>
          <w:rStyle w:val="Kommentarzeichen"/>
        </w:rPr>
        <w:annotationRef/>
      </w:r>
      <w:hyperlink r:id="rId1" w:tgtFrame="_blank" w:tooltip="Persistent link using digital object identifier" w:history="1">
        <w:r w:rsidRPr="000F5DF1">
          <w:rPr>
            <w:rStyle w:val="Hyperlink"/>
            <w:lang w:val="de-DE"/>
          </w:rPr>
          <w:t>https://doi.org/10.1016/j.procir.2021.03.005</w:t>
        </w:r>
      </w:hyperlink>
      <w:r w:rsidRPr="000F5DF1">
        <w:rPr>
          <w:lang w:val="de-DE"/>
        </w:rPr>
        <w:t xml:space="preserve"> </w:t>
      </w:r>
    </w:p>
  </w:comment>
  <w:comment w:id="6" w:author="Behrendt, Sebastian (WBK)" w:date="2022-11-02T21:20:00Z" w:initials="BS(">
    <w:p w14:paraId="16EAE6D1" w14:textId="4CA59D4B" w:rsidR="00740EE5" w:rsidRDefault="00740EE5">
      <w:pPr>
        <w:pStyle w:val="Kommentartext"/>
      </w:pPr>
      <w:r>
        <w:rPr>
          <w:rStyle w:val="Kommentarzeichen"/>
        </w:rPr>
        <w:annotationRef/>
      </w:r>
    </w:p>
  </w:comment>
  <w:comment w:id="8" w:author="Behrendt, Sebastian (WBK)" w:date="2022-10-29T17:05:00Z" w:initials="BS(">
    <w:p w14:paraId="5EC2111F" w14:textId="67881837" w:rsidR="00A24712" w:rsidRPr="005525A5" w:rsidRDefault="00A24712">
      <w:pPr>
        <w:pStyle w:val="Kommentartext"/>
        <w:rPr>
          <w:lang w:val="de-DE"/>
        </w:rPr>
      </w:pPr>
      <w:r>
        <w:rPr>
          <w:rStyle w:val="Kommentarzeichen"/>
        </w:rPr>
        <w:annotationRef/>
      </w:r>
      <w:r w:rsidRPr="005525A5">
        <w:rPr>
          <w:lang w:val="de-DE"/>
        </w:rPr>
        <w:t xml:space="preserve">Neu </w:t>
      </w:r>
      <w:proofErr w:type="spellStart"/>
      <w:r w:rsidRPr="005525A5">
        <w:rPr>
          <w:lang w:val="de-DE"/>
        </w:rPr>
        <w:t>bennen</w:t>
      </w:r>
      <w:proofErr w:type="spellEnd"/>
      <w:r w:rsidRPr="005525A5">
        <w:rPr>
          <w:lang w:val="de-DE"/>
        </w:rPr>
        <w:t xml:space="preserve"> -&gt; NSGA-II, SA, TS und Beschriftung der beiden Diagramme (a) und (b)</w:t>
      </w:r>
    </w:p>
  </w:comment>
  <w:comment w:id="10" w:author="May, Marvin Carl (WBK)" w:date="2022-11-01T04:17:00Z" w:initials="MMC(">
    <w:p w14:paraId="44FB6F7C" w14:textId="191AE04E" w:rsidR="00A24712" w:rsidRPr="00112431" w:rsidRDefault="00A24712">
      <w:pPr>
        <w:pStyle w:val="Kommentartext"/>
        <w:rPr>
          <w:lang w:val="de-DE"/>
        </w:rPr>
      </w:pPr>
      <w:r>
        <w:rPr>
          <w:rStyle w:val="Kommentarzeichen"/>
        </w:rPr>
        <w:annotationRef/>
      </w:r>
      <w:r w:rsidRPr="00112431">
        <w:rPr>
          <w:lang w:val="de-DE"/>
        </w:rPr>
        <w:t>Bitte s</w:t>
      </w:r>
      <w:r>
        <w:rPr>
          <w:lang w:val="de-DE"/>
        </w:rPr>
        <w:t xml:space="preserve">prich noch kurz mit OB </w:t>
      </w:r>
      <w:proofErr w:type="spellStart"/>
      <w:r>
        <w:rPr>
          <w:lang w:val="de-DE"/>
        </w:rPr>
        <w:t>fuer</w:t>
      </w:r>
      <w:proofErr w:type="spellEnd"/>
      <w:r>
        <w:rPr>
          <w:lang w:val="de-DE"/>
        </w:rPr>
        <w:t xml:space="preserve"> das </w:t>
      </w:r>
      <w:proofErr w:type="spellStart"/>
      <w:r>
        <w:rPr>
          <w:lang w:val="de-DE"/>
        </w:rPr>
        <w:t>Acknowledgement</w:t>
      </w:r>
      <w:proofErr w:type="spellEnd"/>
      <w:r>
        <w:rPr>
          <w:lang w:val="de-DE"/>
        </w:rPr>
        <w:t xml:space="preserve"> des DFGs TS, den kann man hier ideal einsetzen!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A05125" w15:done="0"/>
  <w15:commentEx w15:paraId="25A98DF3" w15:paraIdParent="3DA05125" w15:done="0"/>
  <w15:commentEx w15:paraId="16EAE6D1" w15:paraIdParent="3DA05125" w15:done="0"/>
  <w15:commentEx w15:paraId="5EC2111F" w15:done="0"/>
  <w15:commentEx w15:paraId="44FB6F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A05125" w16cid:durableId="270B17C7"/>
  <w16cid:commentId w16cid:paraId="25A98DF3" w16cid:durableId="270B1F2D"/>
  <w16cid:commentId w16cid:paraId="16EAE6D1" w16cid:durableId="270D5DB5"/>
  <w16cid:commentId w16cid:paraId="5EC2111F" w16cid:durableId="2707DBBD"/>
  <w16cid:commentId w16cid:paraId="44FB6F7C" w16cid:durableId="270B1C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65EF8" w14:textId="77777777" w:rsidR="00A24712" w:rsidRDefault="00A24712" w:rsidP="008921E7">
      <w:r>
        <w:separator/>
      </w:r>
    </w:p>
  </w:endnote>
  <w:endnote w:type="continuationSeparator" w:id="0">
    <w:p w14:paraId="5E8621D9" w14:textId="77777777" w:rsidR="00A24712" w:rsidRDefault="00A24712" w:rsidP="00892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72C8" w14:textId="77777777" w:rsidR="00A24712" w:rsidRDefault="00A24712" w:rsidP="00E8373D">
    <w:pPr>
      <w:pStyle w:val="Fuzeile"/>
      <w:spacing w:before="120"/>
      <w:jc w:val="left"/>
    </w:pPr>
    <w:r>
      <w:rPr>
        <w:noProof/>
        <w:lang w:val="de-DE" w:eastAsia="de-DE"/>
      </w:rPr>
      <w:drawing>
        <wp:anchor distT="0" distB="0" distL="114300" distR="114300" simplePos="0" relativeHeight="251661312" behindDoc="0" locked="0" layoutInCell="1" allowOverlap="1" wp14:anchorId="1FE84F53" wp14:editId="357A8A11">
          <wp:simplePos x="0" y="0"/>
          <wp:positionH relativeFrom="margin">
            <wp:align>center</wp:align>
          </wp:positionH>
          <wp:positionV relativeFrom="paragraph">
            <wp:posOffset>53340</wp:posOffset>
          </wp:positionV>
          <wp:extent cx="1269012" cy="381000"/>
          <wp:effectExtent l="0" t="0" r="0" b="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klein.png"/>
                  <pic:cNvPicPr/>
                </pic:nvPicPr>
                <pic:blipFill>
                  <a:blip r:embed="rId1">
                    <a:extLst>
                      <a:ext uri="{28A0092B-C50C-407E-A947-70E740481C1C}">
                        <a14:useLocalDpi xmlns:a14="http://schemas.microsoft.com/office/drawing/2010/main" val="0"/>
                      </a:ext>
                    </a:extLst>
                  </a:blip>
                  <a:stretch>
                    <a:fillRect/>
                  </a:stretch>
                </pic:blipFill>
                <pic:spPr>
                  <a:xfrm>
                    <a:off x="0" y="0"/>
                    <a:ext cx="1269012" cy="381000"/>
                  </a:xfrm>
                  <a:prstGeom prst="rect">
                    <a:avLst/>
                  </a:prstGeom>
                </pic:spPr>
              </pic:pic>
            </a:graphicData>
          </a:graphic>
        </wp:anchor>
      </w:drawing>
    </w:r>
    <w:r>
      <w:t xml:space="preserve">DOI: </w:t>
    </w:r>
  </w:p>
  <w:p w14:paraId="40B12E95" w14:textId="325BD85F" w:rsidR="00A24712" w:rsidRDefault="00A24712" w:rsidP="00803312">
    <w:pPr>
      <w:pStyle w:val="Fuzeile"/>
      <w:jc w:val="left"/>
    </w:pPr>
    <w:r>
      <w:t>ISSN: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90E1C" w14:textId="77777777" w:rsidR="00A24712" w:rsidRDefault="00A24712" w:rsidP="008921E7">
      <w:r>
        <w:separator/>
      </w:r>
    </w:p>
  </w:footnote>
  <w:footnote w:type="continuationSeparator" w:id="0">
    <w:p w14:paraId="07EFA3E2" w14:textId="77777777" w:rsidR="00A24712" w:rsidRDefault="00A24712" w:rsidP="008921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1A091" w14:textId="77777777" w:rsidR="00A24712" w:rsidRDefault="00A24712" w:rsidP="007E0AB5">
    <w:r w:rsidRPr="00807A18">
      <w:rPr>
        <w:noProof/>
        <w:lang w:val="de-DE" w:eastAsia="de-DE"/>
      </w:rPr>
      <w:drawing>
        <wp:anchor distT="0" distB="0" distL="114300" distR="114300" simplePos="0" relativeHeight="251659264" behindDoc="1" locked="0" layoutInCell="1" allowOverlap="1" wp14:anchorId="0D25D78E" wp14:editId="7FCB2844">
          <wp:simplePos x="0" y="0"/>
          <wp:positionH relativeFrom="margin">
            <wp:posOffset>137380</wp:posOffset>
          </wp:positionH>
          <wp:positionV relativeFrom="paragraph">
            <wp:posOffset>179176</wp:posOffset>
          </wp:positionV>
          <wp:extent cx="989926" cy="357629"/>
          <wp:effectExtent l="0" t="0" r="1270" b="4445"/>
          <wp:wrapNone/>
          <wp:docPr id="39" name="Grafik 39" descr="C:\Users\Hd\Dropbox\IPLR - Conferences\Logo\CPS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d\Dropbox\IPLR - Conferences\Logo\CPSL_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10930" cy="365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19B5CA" w14:textId="77777777" w:rsidR="00A24712" w:rsidRDefault="00A24712" w:rsidP="007E0AB5">
    <w:pPr>
      <w:pStyle w:val="Kopfzeile"/>
      <w:jc w:val="center"/>
      <w:rPr>
        <w:smallCaps/>
      </w:rPr>
    </w:pPr>
    <w:r w:rsidRPr="00995E0C">
      <w:rPr>
        <w:smallCaps/>
      </w:rPr>
      <w:t>Conference On Production Systems And Logistics</w:t>
    </w:r>
  </w:p>
  <w:p w14:paraId="6E5FDB6D" w14:textId="74BB98D1" w:rsidR="00A24712" w:rsidRDefault="00A24712" w:rsidP="007E0AB5">
    <w:pPr>
      <w:pStyle w:val="Kopfzeile"/>
      <w:jc w:val="center"/>
      <w:rPr>
        <w:smallCaps/>
      </w:rPr>
    </w:pPr>
    <w:r w:rsidRPr="00995E0C">
      <w:rPr>
        <w:smallCaps/>
      </w:rPr>
      <w:t xml:space="preserve">CPSL </w:t>
    </w:r>
    <w:r>
      <w:rPr>
        <w:smallCaps/>
      </w:rPr>
      <w:t>2023</w:t>
    </w:r>
  </w:p>
  <w:p w14:paraId="6E71C4A7" w14:textId="77777777" w:rsidR="00A24712" w:rsidRPr="00995E0C" w:rsidRDefault="00A24712" w:rsidP="007E0AB5">
    <w:pPr>
      <w:pStyle w:val="Kopfzeile"/>
      <w:jc w:val="center"/>
      <w:rPr>
        <w:smallCaps/>
      </w:rPr>
    </w:pPr>
    <w:r w:rsidRPr="00995E0C">
      <w:rPr>
        <w:smallCaps/>
      </w:rPr>
      <w:t>_</w:t>
    </w:r>
    <w:r w:rsidRPr="00995E0C">
      <w:t>_________________________________________________________________________________</w:t>
    </w:r>
  </w:p>
  <w:p w14:paraId="0A358FFA" w14:textId="2FD4B60F" w:rsidR="00A24712" w:rsidRPr="007E0AB5" w:rsidRDefault="00A24712" w:rsidP="007E0AB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744E"/>
    <w:multiLevelType w:val="hybridMultilevel"/>
    <w:tmpl w:val="3B86D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1A6700"/>
    <w:multiLevelType w:val="hybridMultilevel"/>
    <w:tmpl w:val="915C0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FAE47B3"/>
    <w:multiLevelType w:val="hybridMultilevel"/>
    <w:tmpl w:val="A0EE61BC"/>
    <w:lvl w:ilvl="0" w:tplc="96E8E364">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B7A48EA"/>
    <w:multiLevelType w:val="hybridMultilevel"/>
    <w:tmpl w:val="146CE9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3AD6E1A"/>
    <w:multiLevelType w:val="hybridMultilevel"/>
    <w:tmpl w:val="436258DC"/>
    <w:lvl w:ilvl="0" w:tplc="96E8E364">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4417FBC"/>
    <w:multiLevelType w:val="multilevel"/>
    <w:tmpl w:val="428667EC"/>
    <w:lvl w:ilvl="0">
      <w:start w:val="1"/>
      <w:numFmt w:val="decimal"/>
      <w:lvlText w:val="%1."/>
      <w:lvlJc w:val="left"/>
      <w:pPr>
        <w:ind w:left="284" w:firstLine="76"/>
      </w:pPr>
      <w:rPr>
        <w:rFonts w:hint="default"/>
      </w:rPr>
    </w:lvl>
    <w:lvl w:ilvl="1">
      <w:start w:val="1"/>
      <w:numFmt w:val="bullet"/>
      <w:lvlText w:val=""/>
      <w:lvlJc w:val="left"/>
      <w:pPr>
        <w:ind w:left="425" w:hanging="65"/>
      </w:pPr>
      <w:rPr>
        <w:rFonts w:ascii="Symbol" w:hAnsi="Symbol"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FFF75D4"/>
    <w:multiLevelType w:val="hybridMultilevel"/>
    <w:tmpl w:val="E37235D2"/>
    <w:lvl w:ilvl="0" w:tplc="EC38B49E">
      <w:start w:val="1"/>
      <w:numFmt w:val="decimal"/>
      <w:lvlText w:val="%1.1.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2344296"/>
    <w:multiLevelType w:val="hybridMultilevel"/>
    <w:tmpl w:val="6742D8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2E83480"/>
    <w:multiLevelType w:val="multilevel"/>
    <w:tmpl w:val="329E2B78"/>
    <w:lvl w:ilvl="0">
      <w:start w:val="1"/>
      <w:numFmt w:val="decimal"/>
      <w:pStyle w:val="CPSLberschrift1"/>
      <w:lvlText w:val="%1."/>
      <w:lvlJc w:val="left"/>
      <w:pPr>
        <w:ind w:left="-76" w:firstLine="76"/>
      </w:pPr>
      <w:rPr>
        <w:rFonts w:hint="default"/>
      </w:rPr>
    </w:lvl>
    <w:lvl w:ilvl="1">
      <w:start w:val="1"/>
      <w:numFmt w:val="decimal"/>
      <w:pStyle w:val="CPSLberschrift11"/>
      <w:isLgl/>
      <w:lvlText w:val="%1.%2"/>
      <w:lvlJc w:val="left"/>
      <w:pPr>
        <w:ind w:left="425" w:hanging="65"/>
      </w:pPr>
      <w:rPr>
        <w:rFonts w:hint="default"/>
      </w:rPr>
    </w:lvl>
    <w:lvl w:ilvl="2">
      <w:start w:val="1"/>
      <w:numFmt w:val="decimal"/>
      <w:pStyle w:val="CPSLberschrift111"/>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D6C0DDC"/>
    <w:multiLevelType w:val="hybridMultilevel"/>
    <w:tmpl w:val="45E608D6"/>
    <w:lvl w:ilvl="0" w:tplc="1D84CB48">
      <w:start w:val="1"/>
      <w:numFmt w:val="decimal"/>
      <w:lvlText w:val="%1.1."/>
      <w:lvlJc w:val="left"/>
      <w:pPr>
        <w:ind w:left="360" w:hanging="360"/>
      </w:pPr>
      <w:rPr>
        <w:rFonts w:hint="default"/>
      </w:rPr>
    </w:lvl>
    <w:lvl w:ilvl="1" w:tplc="04070019" w:tentative="1">
      <w:start w:val="1"/>
      <w:numFmt w:val="lowerLetter"/>
      <w:lvlText w:val="%2."/>
      <w:lvlJc w:val="left"/>
      <w:pPr>
        <w:ind w:left="1449" w:hanging="360"/>
      </w:pPr>
    </w:lvl>
    <w:lvl w:ilvl="2" w:tplc="0407001B" w:tentative="1">
      <w:start w:val="1"/>
      <w:numFmt w:val="lowerRoman"/>
      <w:lvlText w:val="%3."/>
      <w:lvlJc w:val="right"/>
      <w:pPr>
        <w:ind w:left="2169" w:hanging="180"/>
      </w:pPr>
    </w:lvl>
    <w:lvl w:ilvl="3" w:tplc="0407000F" w:tentative="1">
      <w:start w:val="1"/>
      <w:numFmt w:val="decimal"/>
      <w:lvlText w:val="%4."/>
      <w:lvlJc w:val="left"/>
      <w:pPr>
        <w:ind w:left="2889" w:hanging="360"/>
      </w:pPr>
    </w:lvl>
    <w:lvl w:ilvl="4" w:tplc="04070019" w:tentative="1">
      <w:start w:val="1"/>
      <w:numFmt w:val="lowerLetter"/>
      <w:lvlText w:val="%5."/>
      <w:lvlJc w:val="left"/>
      <w:pPr>
        <w:ind w:left="3609" w:hanging="360"/>
      </w:pPr>
    </w:lvl>
    <w:lvl w:ilvl="5" w:tplc="0407001B" w:tentative="1">
      <w:start w:val="1"/>
      <w:numFmt w:val="lowerRoman"/>
      <w:lvlText w:val="%6."/>
      <w:lvlJc w:val="right"/>
      <w:pPr>
        <w:ind w:left="4329" w:hanging="180"/>
      </w:pPr>
    </w:lvl>
    <w:lvl w:ilvl="6" w:tplc="0407000F" w:tentative="1">
      <w:start w:val="1"/>
      <w:numFmt w:val="decimal"/>
      <w:lvlText w:val="%7."/>
      <w:lvlJc w:val="left"/>
      <w:pPr>
        <w:ind w:left="5049" w:hanging="360"/>
      </w:pPr>
    </w:lvl>
    <w:lvl w:ilvl="7" w:tplc="04070019" w:tentative="1">
      <w:start w:val="1"/>
      <w:numFmt w:val="lowerLetter"/>
      <w:lvlText w:val="%8."/>
      <w:lvlJc w:val="left"/>
      <w:pPr>
        <w:ind w:left="5769" w:hanging="360"/>
      </w:pPr>
    </w:lvl>
    <w:lvl w:ilvl="8" w:tplc="0407001B" w:tentative="1">
      <w:start w:val="1"/>
      <w:numFmt w:val="lowerRoman"/>
      <w:lvlText w:val="%9."/>
      <w:lvlJc w:val="right"/>
      <w:pPr>
        <w:ind w:left="6489" w:hanging="180"/>
      </w:pPr>
    </w:lvl>
  </w:abstractNum>
  <w:abstractNum w:abstractNumId="10" w15:restartNumberingAfterBreak="0">
    <w:nsid w:val="3DE415A9"/>
    <w:multiLevelType w:val="hybridMultilevel"/>
    <w:tmpl w:val="41CA706A"/>
    <w:lvl w:ilvl="0" w:tplc="04070001">
      <w:start w:val="1"/>
      <w:numFmt w:val="bullet"/>
      <w:lvlText w:val=""/>
      <w:lvlJc w:val="left"/>
      <w:pPr>
        <w:ind w:left="1145" w:hanging="360"/>
      </w:pPr>
      <w:rPr>
        <w:rFonts w:ascii="Symbol" w:hAnsi="Symbol" w:hint="default"/>
      </w:rPr>
    </w:lvl>
    <w:lvl w:ilvl="1" w:tplc="04070003" w:tentative="1">
      <w:start w:val="1"/>
      <w:numFmt w:val="bullet"/>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11" w15:restartNumberingAfterBreak="0">
    <w:nsid w:val="43486603"/>
    <w:multiLevelType w:val="hybridMultilevel"/>
    <w:tmpl w:val="A768CE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4F822CD"/>
    <w:multiLevelType w:val="hybridMultilevel"/>
    <w:tmpl w:val="AB50A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6FD1383"/>
    <w:multiLevelType w:val="hybridMultilevel"/>
    <w:tmpl w:val="8660A4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8CD137E"/>
    <w:multiLevelType w:val="hybridMultilevel"/>
    <w:tmpl w:val="008C41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02572F0"/>
    <w:multiLevelType w:val="hybridMultilevel"/>
    <w:tmpl w:val="78446D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1560873"/>
    <w:multiLevelType w:val="hybridMultilevel"/>
    <w:tmpl w:val="AB28D1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54F0EE2"/>
    <w:multiLevelType w:val="hybridMultilevel"/>
    <w:tmpl w:val="48925A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5D16935"/>
    <w:multiLevelType w:val="hybridMultilevel"/>
    <w:tmpl w:val="DD80FE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0" w15:restartNumberingAfterBreak="0">
    <w:nsid w:val="59AB3236"/>
    <w:multiLevelType w:val="multilevel"/>
    <w:tmpl w:val="428667EC"/>
    <w:lvl w:ilvl="0">
      <w:start w:val="1"/>
      <w:numFmt w:val="decimal"/>
      <w:lvlText w:val="%1."/>
      <w:lvlJc w:val="left"/>
      <w:pPr>
        <w:ind w:left="284" w:firstLine="76"/>
      </w:pPr>
      <w:rPr>
        <w:rFonts w:hint="default"/>
      </w:rPr>
    </w:lvl>
    <w:lvl w:ilvl="1">
      <w:start w:val="1"/>
      <w:numFmt w:val="bullet"/>
      <w:lvlText w:val=""/>
      <w:lvlJc w:val="left"/>
      <w:pPr>
        <w:ind w:left="425" w:hanging="65"/>
      </w:pPr>
      <w:rPr>
        <w:rFonts w:ascii="Symbol" w:hAnsi="Symbol" w:hint="default"/>
      </w:rPr>
    </w:lvl>
    <w:lvl w:ilvl="2">
      <w:start w:val="1"/>
      <w:numFmt w:val="decimal"/>
      <w:isLgl/>
      <w:lvlText w:val="%1.%2.%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1CD344E"/>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8E02CC5"/>
    <w:multiLevelType w:val="hybridMultilevel"/>
    <w:tmpl w:val="7650794A"/>
    <w:lvl w:ilvl="0" w:tplc="04070001">
      <w:start w:val="1"/>
      <w:numFmt w:val="bullet"/>
      <w:lvlText w:val=""/>
      <w:lvlJc w:val="left"/>
      <w:pPr>
        <w:ind w:left="1145" w:hanging="360"/>
      </w:pPr>
      <w:rPr>
        <w:rFonts w:ascii="Symbol" w:hAnsi="Symbol" w:hint="default"/>
      </w:rPr>
    </w:lvl>
    <w:lvl w:ilvl="1" w:tplc="04070003" w:tentative="1">
      <w:start w:val="1"/>
      <w:numFmt w:val="bullet"/>
      <w:lvlText w:val="o"/>
      <w:lvlJc w:val="left"/>
      <w:pPr>
        <w:ind w:left="1865" w:hanging="360"/>
      </w:pPr>
      <w:rPr>
        <w:rFonts w:ascii="Courier New" w:hAnsi="Courier New" w:cs="Courier New" w:hint="default"/>
      </w:rPr>
    </w:lvl>
    <w:lvl w:ilvl="2" w:tplc="04070005" w:tentative="1">
      <w:start w:val="1"/>
      <w:numFmt w:val="bullet"/>
      <w:lvlText w:val=""/>
      <w:lvlJc w:val="left"/>
      <w:pPr>
        <w:ind w:left="2585" w:hanging="360"/>
      </w:pPr>
      <w:rPr>
        <w:rFonts w:ascii="Wingdings" w:hAnsi="Wingdings" w:hint="default"/>
      </w:rPr>
    </w:lvl>
    <w:lvl w:ilvl="3" w:tplc="04070001" w:tentative="1">
      <w:start w:val="1"/>
      <w:numFmt w:val="bullet"/>
      <w:lvlText w:val=""/>
      <w:lvlJc w:val="left"/>
      <w:pPr>
        <w:ind w:left="3305" w:hanging="360"/>
      </w:pPr>
      <w:rPr>
        <w:rFonts w:ascii="Symbol" w:hAnsi="Symbol" w:hint="default"/>
      </w:rPr>
    </w:lvl>
    <w:lvl w:ilvl="4" w:tplc="04070003" w:tentative="1">
      <w:start w:val="1"/>
      <w:numFmt w:val="bullet"/>
      <w:lvlText w:val="o"/>
      <w:lvlJc w:val="left"/>
      <w:pPr>
        <w:ind w:left="4025" w:hanging="360"/>
      </w:pPr>
      <w:rPr>
        <w:rFonts w:ascii="Courier New" w:hAnsi="Courier New" w:cs="Courier New" w:hint="default"/>
      </w:rPr>
    </w:lvl>
    <w:lvl w:ilvl="5" w:tplc="04070005" w:tentative="1">
      <w:start w:val="1"/>
      <w:numFmt w:val="bullet"/>
      <w:lvlText w:val=""/>
      <w:lvlJc w:val="left"/>
      <w:pPr>
        <w:ind w:left="4745" w:hanging="360"/>
      </w:pPr>
      <w:rPr>
        <w:rFonts w:ascii="Wingdings" w:hAnsi="Wingdings" w:hint="default"/>
      </w:rPr>
    </w:lvl>
    <w:lvl w:ilvl="6" w:tplc="04070001" w:tentative="1">
      <w:start w:val="1"/>
      <w:numFmt w:val="bullet"/>
      <w:lvlText w:val=""/>
      <w:lvlJc w:val="left"/>
      <w:pPr>
        <w:ind w:left="5465" w:hanging="360"/>
      </w:pPr>
      <w:rPr>
        <w:rFonts w:ascii="Symbol" w:hAnsi="Symbol" w:hint="default"/>
      </w:rPr>
    </w:lvl>
    <w:lvl w:ilvl="7" w:tplc="04070003" w:tentative="1">
      <w:start w:val="1"/>
      <w:numFmt w:val="bullet"/>
      <w:lvlText w:val="o"/>
      <w:lvlJc w:val="left"/>
      <w:pPr>
        <w:ind w:left="6185" w:hanging="360"/>
      </w:pPr>
      <w:rPr>
        <w:rFonts w:ascii="Courier New" w:hAnsi="Courier New" w:cs="Courier New" w:hint="default"/>
      </w:rPr>
    </w:lvl>
    <w:lvl w:ilvl="8" w:tplc="04070005" w:tentative="1">
      <w:start w:val="1"/>
      <w:numFmt w:val="bullet"/>
      <w:lvlText w:val=""/>
      <w:lvlJc w:val="left"/>
      <w:pPr>
        <w:ind w:left="6905" w:hanging="360"/>
      </w:pPr>
      <w:rPr>
        <w:rFonts w:ascii="Wingdings" w:hAnsi="Wingdings" w:hint="default"/>
      </w:rPr>
    </w:lvl>
  </w:abstractNum>
  <w:abstractNum w:abstractNumId="23" w15:restartNumberingAfterBreak="0">
    <w:nsid w:val="69B04458"/>
    <w:multiLevelType w:val="hybridMultilevel"/>
    <w:tmpl w:val="33F0D5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5" w15:restartNumberingAfterBreak="0">
    <w:nsid w:val="73876045"/>
    <w:multiLevelType w:val="hybridMultilevel"/>
    <w:tmpl w:val="89E8FDFC"/>
    <w:lvl w:ilvl="0" w:tplc="F28ECD8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5574ACF"/>
    <w:multiLevelType w:val="hybridMultilevel"/>
    <w:tmpl w:val="6FBE45FA"/>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77606A07"/>
    <w:multiLevelType w:val="hybridMultilevel"/>
    <w:tmpl w:val="AD483E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6"/>
  </w:num>
  <w:num w:numId="2">
    <w:abstractNumId w:val="8"/>
  </w:num>
  <w:num w:numId="3">
    <w:abstractNumId w:val="8"/>
    <w:lvlOverride w:ilvl="0">
      <w:startOverride w:val="1"/>
    </w:lvlOverride>
  </w:num>
  <w:num w:numId="4">
    <w:abstractNumId w:val="9"/>
  </w:num>
  <w:num w:numId="5">
    <w:abstractNumId w:val="6"/>
  </w:num>
  <w:num w:numId="6">
    <w:abstractNumId w:val="9"/>
  </w:num>
  <w:num w:numId="7">
    <w:abstractNumId w:val="27"/>
  </w:num>
  <w:num w:numId="8">
    <w:abstractNumId w:val="8"/>
    <w:lvlOverride w:ilvl="0">
      <w:startOverride w:val="2"/>
    </w:lvlOverride>
    <w:lvlOverride w:ilvl="1">
      <w:startOverride w:val="1"/>
    </w:lvlOverride>
  </w:num>
  <w:num w:numId="9">
    <w:abstractNumId w:val="8"/>
    <w:lvlOverride w:ilvl="0">
      <w:startOverride w:val="2"/>
    </w:lvlOverride>
    <w:lvlOverride w:ilvl="1">
      <w:startOverride w:val="1"/>
    </w:lvlOverride>
  </w:num>
  <w:num w:numId="10">
    <w:abstractNumId w:val="8"/>
  </w:num>
  <w:num w:numId="11">
    <w:abstractNumId w:val="19"/>
  </w:num>
  <w:num w:numId="12">
    <w:abstractNumId w:val="3"/>
  </w:num>
  <w:num w:numId="13">
    <w:abstractNumId w:val="2"/>
  </w:num>
  <w:num w:numId="14">
    <w:abstractNumId w:val="9"/>
  </w:num>
  <w:num w:numId="15">
    <w:abstractNumId w:val="9"/>
  </w:num>
  <w:num w:numId="16">
    <w:abstractNumId w:val="4"/>
  </w:num>
  <w:num w:numId="17">
    <w:abstractNumId w:val="9"/>
  </w:num>
  <w:num w:numId="18">
    <w:abstractNumId w:val="9"/>
  </w:num>
  <w:num w:numId="19">
    <w:abstractNumId w:val="9"/>
  </w:num>
  <w:num w:numId="20">
    <w:abstractNumId w:val="9"/>
  </w:num>
  <w:num w:numId="21">
    <w:abstractNumId w:val="8"/>
  </w:num>
  <w:num w:numId="22">
    <w:abstractNumId w:val="8"/>
  </w:num>
  <w:num w:numId="23">
    <w:abstractNumId w:val="6"/>
  </w:num>
  <w:num w:numId="24">
    <w:abstractNumId w:val="9"/>
  </w:num>
  <w:num w:numId="25">
    <w:abstractNumId w:val="9"/>
  </w:num>
  <w:num w:numId="26">
    <w:abstractNumId w:val="8"/>
  </w:num>
  <w:num w:numId="27">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9"/>
  </w:num>
  <w:num w:numId="30">
    <w:abstractNumId w:val="24"/>
  </w:num>
  <w:num w:numId="31">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25"/>
  </w:num>
  <w:num w:numId="34">
    <w:abstractNumId w:val="13"/>
  </w:num>
  <w:num w:numId="35">
    <w:abstractNumId w:val="10"/>
  </w:num>
  <w:num w:numId="36">
    <w:abstractNumId w:val="0"/>
  </w:num>
  <w:num w:numId="37">
    <w:abstractNumId w:val="22"/>
  </w:num>
  <w:num w:numId="38">
    <w:abstractNumId w:val="5"/>
  </w:num>
  <w:num w:numId="39">
    <w:abstractNumId w:val="20"/>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 w:numId="42">
    <w:abstractNumId w:val="23"/>
  </w:num>
  <w:num w:numId="43">
    <w:abstractNumId w:val="11"/>
  </w:num>
  <w:num w:numId="44">
    <w:abstractNumId w:val="1"/>
  </w:num>
  <w:num w:numId="45">
    <w:abstractNumId w:val="16"/>
  </w:num>
  <w:num w:numId="46">
    <w:abstractNumId w:val="18"/>
  </w:num>
  <w:num w:numId="47">
    <w:abstractNumId w:val="14"/>
  </w:num>
  <w:num w:numId="48">
    <w:abstractNumId w:val="12"/>
  </w:num>
  <w:num w:numId="49">
    <w:abstractNumId w:val="15"/>
  </w:num>
  <w:num w:numId="5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urster, Marco (wbk)">
    <w15:presenceInfo w15:providerId="AD" w15:userId="S-1-5-21-1409082233-1078145449-842925246-16130"/>
  </w15:person>
  <w15:person w15:author="May, Marvin Carl (WBK)">
    <w15:presenceInfo w15:providerId="AD" w15:userId="S-1-5-21-1202744845-3101423955-345487624-288329"/>
  </w15:person>
  <w15:person w15:author="Behrendt, Sebastian (WBK)">
    <w15:presenceInfo w15:providerId="None" w15:userId="Behrendt, Sebastian (WB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415F"/>
    <w:rsid w:val="00002B38"/>
    <w:rsid w:val="00003EAA"/>
    <w:rsid w:val="00005D9A"/>
    <w:rsid w:val="0002210D"/>
    <w:rsid w:val="00023C1D"/>
    <w:rsid w:val="00023E89"/>
    <w:rsid w:val="00026F7E"/>
    <w:rsid w:val="00036F5D"/>
    <w:rsid w:val="00055EC5"/>
    <w:rsid w:val="00057D66"/>
    <w:rsid w:val="000833AB"/>
    <w:rsid w:val="00083C1E"/>
    <w:rsid w:val="00085E4B"/>
    <w:rsid w:val="000974D9"/>
    <w:rsid w:val="000A1AD2"/>
    <w:rsid w:val="000A3AB8"/>
    <w:rsid w:val="000A404A"/>
    <w:rsid w:val="000A5FEC"/>
    <w:rsid w:val="000B2405"/>
    <w:rsid w:val="000D1B9D"/>
    <w:rsid w:val="000D32E4"/>
    <w:rsid w:val="000E18EE"/>
    <w:rsid w:val="000E3BF0"/>
    <w:rsid w:val="000E402F"/>
    <w:rsid w:val="000F3F4D"/>
    <w:rsid w:val="000F5DF1"/>
    <w:rsid w:val="00101FED"/>
    <w:rsid w:val="001055B9"/>
    <w:rsid w:val="00112431"/>
    <w:rsid w:val="0013439E"/>
    <w:rsid w:val="00145018"/>
    <w:rsid w:val="00161FC3"/>
    <w:rsid w:val="00163EF8"/>
    <w:rsid w:val="001648D7"/>
    <w:rsid w:val="00164B49"/>
    <w:rsid w:val="00165E27"/>
    <w:rsid w:val="0018066B"/>
    <w:rsid w:val="00191802"/>
    <w:rsid w:val="00193844"/>
    <w:rsid w:val="00197246"/>
    <w:rsid w:val="001A7428"/>
    <w:rsid w:val="001B200A"/>
    <w:rsid w:val="001B6C87"/>
    <w:rsid w:val="001B77F8"/>
    <w:rsid w:val="001C23AE"/>
    <w:rsid w:val="001C554D"/>
    <w:rsid w:val="001D1AC7"/>
    <w:rsid w:val="001D58BF"/>
    <w:rsid w:val="001E54C9"/>
    <w:rsid w:val="00200FEA"/>
    <w:rsid w:val="002162A0"/>
    <w:rsid w:val="00216B28"/>
    <w:rsid w:val="0021700C"/>
    <w:rsid w:val="00225020"/>
    <w:rsid w:val="0023415F"/>
    <w:rsid w:val="00235CE8"/>
    <w:rsid w:val="00237160"/>
    <w:rsid w:val="002427E7"/>
    <w:rsid w:val="002463D3"/>
    <w:rsid w:val="00247B59"/>
    <w:rsid w:val="00247FB6"/>
    <w:rsid w:val="00266AAF"/>
    <w:rsid w:val="0027790C"/>
    <w:rsid w:val="00287B62"/>
    <w:rsid w:val="00290596"/>
    <w:rsid w:val="00292C66"/>
    <w:rsid w:val="002A3A3D"/>
    <w:rsid w:val="002A4492"/>
    <w:rsid w:val="002A5C31"/>
    <w:rsid w:val="002B1C32"/>
    <w:rsid w:val="002B404F"/>
    <w:rsid w:val="002C17AE"/>
    <w:rsid w:val="002C716B"/>
    <w:rsid w:val="002C75A3"/>
    <w:rsid w:val="002C7A05"/>
    <w:rsid w:val="002E2AB4"/>
    <w:rsid w:val="002E605F"/>
    <w:rsid w:val="002F0CE8"/>
    <w:rsid w:val="002F2DD0"/>
    <w:rsid w:val="002F5567"/>
    <w:rsid w:val="0030310A"/>
    <w:rsid w:val="00305F12"/>
    <w:rsid w:val="003107D3"/>
    <w:rsid w:val="00311367"/>
    <w:rsid w:val="00311930"/>
    <w:rsid w:val="00321EA0"/>
    <w:rsid w:val="00337EC4"/>
    <w:rsid w:val="0034357B"/>
    <w:rsid w:val="0034506F"/>
    <w:rsid w:val="0035187D"/>
    <w:rsid w:val="00357032"/>
    <w:rsid w:val="00360041"/>
    <w:rsid w:val="003623C0"/>
    <w:rsid w:val="0037128C"/>
    <w:rsid w:val="003752DB"/>
    <w:rsid w:val="00391A57"/>
    <w:rsid w:val="003C2683"/>
    <w:rsid w:val="003C6B85"/>
    <w:rsid w:val="003C724F"/>
    <w:rsid w:val="003D5023"/>
    <w:rsid w:val="003E08F4"/>
    <w:rsid w:val="003E1611"/>
    <w:rsid w:val="003F22DF"/>
    <w:rsid w:val="004021C3"/>
    <w:rsid w:val="004055B6"/>
    <w:rsid w:val="00416CE3"/>
    <w:rsid w:val="00424D7E"/>
    <w:rsid w:val="004315A7"/>
    <w:rsid w:val="004364B0"/>
    <w:rsid w:val="0043674F"/>
    <w:rsid w:val="004374A2"/>
    <w:rsid w:val="004374E8"/>
    <w:rsid w:val="00437628"/>
    <w:rsid w:val="00452410"/>
    <w:rsid w:val="00454639"/>
    <w:rsid w:val="00463051"/>
    <w:rsid w:val="00471B04"/>
    <w:rsid w:val="0047235F"/>
    <w:rsid w:val="004730A3"/>
    <w:rsid w:val="004772D3"/>
    <w:rsid w:val="00482B48"/>
    <w:rsid w:val="00483EEA"/>
    <w:rsid w:val="00492DC0"/>
    <w:rsid w:val="004A4ADC"/>
    <w:rsid w:val="004A6241"/>
    <w:rsid w:val="004A72A2"/>
    <w:rsid w:val="004B6E14"/>
    <w:rsid w:val="004D4326"/>
    <w:rsid w:val="004E18B4"/>
    <w:rsid w:val="004E1FF6"/>
    <w:rsid w:val="004E21D8"/>
    <w:rsid w:val="004E2622"/>
    <w:rsid w:val="004F49F7"/>
    <w:rsid w:val="004F4DB0"/>
    <w:rsid w:val="0050587E"/>
    <w:rsid w:val="005072B1"/>
    <w:rsid w:val="00510AC6"/>
    <w:rsid w:val="00513141"/>
    <w:rsid w:val="00513D4A"/>
    <w:rsid w:val="00515EB6"/>
    <w:rsid w:val="00517F6C"/>
    <w:rsid w:val="00536421"/>
    <w:rsid w:val="0053714C"/>
    <w:rsid w:val="00542E5D"/>
    <w:rsid w:val="0055065D"/>
    <w:rsid w:val="005525A5"/>
    <w:rsid w:val="0055304F"/>
    <w:rsid w:val="005553A1"/>
    <w:rsid w:val="0055779C"/>
    <w:rsid w:val="00562C77"/>
    <w:rsid w:val="00566C78"/>
    <w:rsid w:val="005813CB"/>
    <w:rsid w:val="00585087"/>
    <w:rsid w:val="005920F6"/>
    <w:rsid w:val="0059763E"/>
    <w:rsid w:val="005A2672"/>
    <w:rsid w:val="005A4C19"/>
    <w:rsid w:val="005B651F"/>
    <w:rsid w:val="005C241F"/>
    <w:rsid w:val="005C3D03"/>
    <w:rsid w:val="005E01E7"/>
    <w:rsid w:val="00605D58"/>
    <w:rsid w:val="00606021"/>
    <w:rsid w:val="00611D17"/>
    <w:rsid w:val="006151E7"/>
    <w:rsid w:val="00617CE2"/>
    <w:rsid w:val="00624A23"/>
    <w:rsid w:val="00627302"/>
    <w:rsid w:val="006309D1"/>
    <w:rsid w:val="006313D6"/>
    <w:rsid w:val="0063389F"/>
    <w:rsid w:val="00646B82"/>
    <w:rsid w:val="00646C49"/>
    <w:rsid w:val="00661905"/>
    <w:rsid w:val="00663B80"/>
    <w:rsid w:val="0066553A"/>
    <w:rsid w:val="006675EE"/>
    <w:rsid w:val="0067213D"/>
    <w:rsid w:val="006769E8"/>
    <w:rsid w:val="00683529"/>
    <w:rsid w:val="00687040"/>
    <w:rsid w:val="00696724"/>
    <w:rsid w:val="006A7681"/>
    <w:rsid w:val="006B2AF4"/>
    <w:rsid w:val="006B4272"/>
    <w:rsid w:val="006C202D"/>
    <w:rsid w:val="006C3914"/>
    <w:rsid w:val="006D4475"/>
    <w:rsid w:val="006D463C"/>
    <w:rsid w:val="006D4FB1"/>
    <w:rsid w:val="006E6458"/>
    <w:rsid w:val="006F1084"/>
    <w:rsid w:val="006F354E"/>
    <w:rsid w:val="006F38FA"/>
    <w:rsid w:val="00700347"/>
    <w:rsid w:val="007024EE"/>
    <w:rsid w:val="007210D1"/>
    <w:rsid w:val="007248BE"/>
    <w:rsid w:val="0072549E"/>
    <w:rsid w:val="00727128"/>
    <w:rsid w:val="00735999"/>
    <w:rsid w:val="00740EE5"/>
    <w:rsid w:val="007523D4"/>
    <w:rsid w:val="00782044"/>
    <w:rsid w:val="00783CAB"/>
    <w:rsid w:val="00784C92"/>
    <w:rsid w:val="00787D7F"/>
    <w:rsid w:val="007A4BCE"/>
    <w:rsid w:val="007B0C4C"/>
    <w:rsid w:val="007B36D8"/>
    <w:rsid w:val="007B5730"/>
    <w:rsid w:val="007B7EE1"/>
    <w:rsid w:val="007D486E"/>
    <w:rsid w:val="007E0AB5"/>
    <w:rsid w:val="007E5FCF"/>
    <w:rsid w:val="007E69FA"/>
    <w:rsid w:val="007E6FB0"/>
    <w:rsid w:val="007F64D3"/>
    <w:rsid w:val="008001D8"/>
    <w:rsid w:val="00800D21"/>
    <w:rsid w:val="00803312"/>
    <w:rsid w:val="00803FD6"/>
    <w:rsid w:val="00807A18"/>
    <w:rsid w:val="00814A93"/>
    <w:rsid w:val="0082139D"/>
    <w:rsid w:val="00824027"/>
    <w:rsid w:val="0082523C"/>
    <w:rsid w:val="00837B44"/>
    <w:rsid w:val="0084048B"/>
    <w:rsid w:val="00840EC9"/>
    <w:rsid w:val="00846240"/>
    <w:rsid w:val="00852E5C"/>
    <w:rsid w:val="00855FF6"/>
    <w:rsid w:val="008575B3"/>
    <w:rsid w:val="008707C2"/>
    <w:rsid w:val="00883EDD"/>
    <w:rsid w:val="008842D6"/>
    <w:rsid w:val="008904B3"/>
    <w:rsid w:val="008921E7"/>
    <w:rsid w:val="008938F1"/>
    <w:rsid w:val="00894455"/>
    <w:rsid w:val="008964DC"/>
    <w:rsid w:val="008A5029"/>
    <w:rsid w:val="008A7229"/>
    <w:rsid w:val="008A75AA"/>
    <w:rsid w:val="008B28E7"/>
    <w:rsid w:val="008B4EEC"/>
    <w:rsid w:val="008B56CF"/>
    <w:rsid w:val="008B67F3"/>
    <w:rsid w:val="008B76A9"/>
    <w:rsid w:val="008C2EC6"/>
    <w:rsid w:val="008C3948"/>
    <w:rsid w:val="008C3D7A"/>
    <w:rsid w:val="008C561E"/>
    <w:rsid w:val="008E6BBB"/>
    <w:rsid w:val="008F62B6"/>
    <w:rsid w:val="009026B9"/>
    <w:rsid w:val="00904C95"/>
    <w:rsid w:val="00907D08"/>
    <w:rsid w:val="00912AD6"/>
    <w:rsid w:val="00921FBA"/>
    <w:rsid w:val="009243D6"/>
    <w:rsid w:val="00930B0B"/>
    <w:rsid w:val="00932A1C"/>
    <w:rsid w:val="00933429"/>
    <w:rsid w:val="00935820"/>
    <w:rsid w:val="00937433"/>
    <w:rsid w:val="009375CC"/>
    <w:rsid w:val="009522CD"/>
    <w:rsid w:val="00975FC1"/>
    <w:rsid w:val="0098437F"/>
    <w:rsid w:val="009856D8"/>
    <w:rsid w:val="00985B77"/>
    <w:rsid w:val="00995E0C"/>
    <w:rsid w:val="009B1229"/>
    <w:rsid w:val="009C38A6"/>
    <w:rsid w:val="009D41E5"/>
    <w:rsid w:val="009D7671"/>
    <w:rsid w:val="00A03507"/>
    <w:rsid w:val="00A17F4D"/>
    <w:rsid w:val="00A24712"/>
    <w:rsid w:val="00A3482B"/>
    <w:rsid w:val="00A42457"/>
    <w:rsid w:val="00A449EE"/>
    <w:rsid w:val="00A45B03"/>
    <w:rsid w:val="00A45C01"/>
    <w:rsid w:val="00A54A83"/>
    <w:rsid w:val="00A55467"/>
    <w:rsid w:val="00A63799"/>
    <w:rsid w:val="00A64E75"/>
    <w:rsid w:val="00A93081"/>
    <w:rsid w:val="00A965B5"/>
    <w:rsid w:val="00A96E30"/>
    <w:rsid w:val="00AA2778"/>
    <w:rsid w:val="00AA7A64"/>
    <w:rsid w:val="00AB45DE"/>
    <w:rsid w:val="00AB7F1C"/>
    <w:rsid w:val="00AC00AB"/>
    <w:rsid w:val="00AC5598"/>
    <w:rsid w:val="00AD2CBB"/>
    <w:rsid w:val="00AD39E4"/>
    <w:rsid w:val="00AE1D22"/>
    <w:rsid w:val="00AE1EC3"/>
    <w:rsid w:val="00AF1684"/>
    <w:rsid w:val="00AF2DB9"/>
    <w:rsid w:val="00AF62C0"/>
    <w:rsid w:val="00B03DA1"/>
    <w:rsid w:val="00B05355"/>
    <w:rsid w:val="00B06DF6"/>
    <w:rsid w:val="00B12069"/>
    <w:rsid w:val="00B141CD"/>
    <w:rsid w:val="00B26BA9"/>
    <w:rsid w:val="00B3600C"/>
    <w:rsid w:val="00B42924"/>
    <w:rsid w:val="00B46D93"/>
    <w:rsid w:val="00B54972"/>
    <w:rsid w:val="00B60DE5"/>
    <w:rsid w:val="00B65499"/>
    <w:rsid w:val="00B65605"/>
    <w:rsid w:val="00B7254A"/>
    <w:rsid w:val="00BB0ACB"/>
    <w:rsid w:val="00BB262C"/>
    <w:rsid w:val="00BB2F8D"/>
    <w:rsid w:val="00BC63FC"/>
    <w:rsid w:val="00BC6EA5"/>
    <w:rsid w:val="00BD26CE"/>
    <w:rsid w:val="00BD4195"/>
    <w:rsid w:val="00BD5733"/>
    <w:rsid w:val="00BE367A"/>
    <w:rsid w:val="00BE423D"/>
    <w:rsid w:val="00BF1188"/>
    <w:rsid w:val="00BF1507"/>
    <w:rsid w:val="00BF2AB8"/>
    <w:rsid w:val="00C17E22"/>
    <w:rsid w:val="00C2257E"/>
    <w:rsid w:val="00C25BFF"/>
    <w:rsid w:val="00C344DE"/>
    <w:rsid w:val="00C408E6"/>
    <w:rsid w:val="00C44E61"/>
    <w:rsid w:val="00C50D53"/>
    <w:rsid w:val="00C647D8"/>
    <w:rsid w:val="00C7034B"/>
    <w:rsid w:val="00C707AC"/>
    <w:rsid w:val="00C71321"/>
    <w:rsid w:val="00C828FC"/>
    <w:rsid w:val="00C938B1"/>
    <w:rsid w:val="00CA5476"/>
    <w:rsid w:val="00CB0F5E"/>
    <w:rsid w:val="00CB4E2E"/>
    <w:rsid w:val="00CC53C2"/>
    <w:rsid w:val="00CD2DF9"/>
    <w:rsid w:val="00CD5F6E"/>
    <w:rsid w:val="00CD770C"/>
    <w:rsid w:val="00CF03A8"/>
    <w:rsid w:val="00CF1C97"/>
    <w:rsid w:val="00D02F69"/>
    <w:rsid w:val="00D1326F"/>
    <w:rsid w:val="00D20762"/>
    <w:rsid w:val="00D21559"/>
    <w:rsid w:val="00D223E2"/>
    <w:rsid w:val="00D27DD8"/>
    <w:rsid w:val="00D41F87"/>
    <w:rsid w:val="00D4240E"/>
    <w:rsid w:val="00D4462F"/>
    <w:rsid w:val="00D4716F"/>
    <w:rsid w:val="00D5286B"/>
    <w:rsid w:val="00D53D7D"/>
    <w:rsid w:val="00D54DDD"/>
    <w:rsid w:val="00D61464"/>
    <w:rsid w:val="00D65945"/>
    <w:rsid w:val="00D7328C"/>
    <w:rsid w:val="00D95261"/>
    <w:rsid w:val="00DA2005"/>
    <w:rsid w:val="00DA68C1"/>
    <w:rsid w:val="00DB0EDE"/>
    <w:rsid w:val="00DC7A85"/>
    <w:rsid w:val="00DC7C27"/>
    <w:rsid w:val="00DD22D7"/>
    <w:rsid w:val="00DE0545"/>
    <w:rsid w:val="00DE138A"/>
    <w:rsid w:val="00DE1507"/>
    <w:rsid w:val="00DE3B77"/>
    <w:rsid w:val="00DF0F39"/>
    <w:rsid w:val="00DF187D"/>
    <w:rsid w:val="00DF57A8"/>
    <w:rsid w:val="00E03C24"/>
    <w:rsid w:val="00E077F9"/>
    <w:rsid w:val="00E078CA"/>
    <w:rsid w:val="00E126C1"/>
    <w:rsid w:val="00E150DB"/>
    <w:rsid w:val="00E158CA"/>
    <w:rsid w:val="00E22976"/>
    <w:rsid w:val="00E27F80"/>
    <w:rsid w:val="00E37BA8"/>
    <w:rsid w:val="00E454C9"/>
    <w:rsid w:val="00E50615"/>
    <w:rsid w:val="00E56F86"/>
    <w:rsid w:val="00E61658"/>
    <w:rsid w:val="00E647E0"/>
    <w:rsid w:val="00E8147E"/>
    <w:rsid w:val="00E8373D"/>
    <w:rsid w:val="00E84462"/>
    <w:rsid w:val="00E87034"/>
    <w:rsid w:val="00E87CB5"/>
    <w:rsid w:val="00E964ED"/>
    <w:rsid w:val="00EB2BEF"/>
    <w:rsid w:val="00EB3813"/>
    <w:rsid w:val="00EC06AC"/>
    <w:rsid w:val="00EC3E52"/>
    <w:rsid w:val="00EC629B"/>
    <w:rsid w:val="00EE3F8F"/>
    <w:rsid w:val="00EF231C"/>
    <w:rsid w:val="00EF6DA8"/>
    <w:rsid w:val="00F00D66"/>
    <w:rsid w:val="00F0262F"/>
    <w:rsid w:val="00F1280F"/>
    <w:rsid w:val="00F17A99"/>
    <w:rsid w:val="00F33527"/>
    <w:rsid w:val="00F3396B"/>
    <w:rsid w:val="00F34D70"/>
    <w:rsid w:val="00F36029"/>
    <w:rsid w:val="00F46345"/>
    <w:rsid w:val="00F5775D"/>
    <w:rsid w:val="00F619BE"/>
    <w:rsid w:val="00F72296"/>
    <w:rsid w:val="00F8352B"/>
    <w:rsid w:val="00F8533E"/>
    <w:rsid w:val="00F87990"/>
    <w:rsid w:val="00F91A4F"/>
    <w:rsid w:val="00FB0A56"/>
    <w:rsid w:val="00FC1E16"/>
    <w:rsid w:val="00FD2828"/>
    <w:rsid w:val="00FD467A"/>
    <w:rsid w:val="00FD4BCC"/>
    <w:rsid w:val="00FD6B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44306CCC"/>
  <w15:chartTrackingRefBased/>
  <w15:docId w15:val="{F2540874-B967-48E9-9599-2C3E14B97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CPSL Text"/>
    <w:qFormat/>
    <w:rsid w:val="008921E7"/>
    <w:pPr>
      <w:spacing w:after="120" w:line="276" w:lineRule="auto"/>
      <w:jc w:val="both"/>
    </w:pPr>
    <w:rPr>
      <w:rFonts w:ascii="Times New Roman" w:hAnsi="Times New Roman" w:cs="Times New Roman"/>
      <w:lang w:val="en-GB"/>
    </w:rPr>
  </w:style>
  <w:style w:type="paragraph" w:styleId="berschrift1">
    <w:name w:val="heading 1"/>
    <w:basedOn w:val="Standard"/>
    <w:next w:val="Standard"/>
    <w:link w:val="berschrift1Zchn"/>
    <w:uiPriority w:val="9"/>
    <w:rsid w:val="002C17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rsid w:val="002C17A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rsid w:val="00B46D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B46D9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B46D93"/>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B46D93"/>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B46D9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B46D9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6D9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13D4A"/>
    <w:pPr>
      <w:contextualSpacing/>
      <w:jc w:val="center"/>
    </w:pPr>
    <w:rPr>
      <w:rFonts w:eastAsiaTheme="majorEastAsia" w:cstheme="majorBidi"/>
      <w:color w:val="000000" w:themeColor="text1"/>
      <w:spacing w:val="-10"/>
      <w:kern w:val="28"/>
      <w:sz w:val="34"/>
      <w:szCs w:val="56"/>
    </w:rPr>
  </w:style>
  <w:style w:type="character" w:customStyle="1" w:styleId="TitelZchn">
    <w:name w:val="Titel Zchn"/>
    <w:basedOn w:val="Absatz-Standardschriftart"/>
    <w:link w:val="Titel"/>
    <w:uiPriority w:val="10"/>
    <w:rsid w:val="00513D4A"/>
    <w:rPr>
      <w:rFonts w:ascii="Times New Roman" w:eastAsiaTheme="majorEastAsia" w:hAnsi="Times New Roman" w:cstheme="majorBidi"/>
      <w:color w:val="000000" w:themeColor="text1"/>
      <w:spacing w:val="-10"/>
      <w:kern w:val="28"/>
      <w:sz w:val="34"/>
      <w:szCs w:val="56"/>
      <w:lang w:val="en-GB"/>
    </w:rPr>
  </w:style>
  <w:style w:type="paragraph" w:styleId="Untertitel">
    <w:name w:val="Subtitle"/>
    <w:basedOn w:val="Standard"/>
    <w:next w:val="Standard"/>
    <w:link w:val="UntertitelZchn"/>
    <w:uiPriority w:val="11"/>
    <w:qFormat/>
    <w:rsid w:val="003C6B85"/>
    <w:pPr>
      <w:numPr>
        <w:ilvl w:val="1"/>
      </w:numPr>
      <w:jc w:val="center"/>
    </w:pPr>
    <w:rPr>
      <w:rFonts w:eastAsiaTheme="minorEastAsia" w:cstheme="minorBidi"/>
      <w:color w:val="000000" w:themeColor="text1"/>
      <w:spacing w:val="15"/>
      <w:sz w:val="24"/>
    </w:rPr>
  </w:style>
  <w:style w:type="character" w:customStyle="1" w:styleId="UntertitelZchn">
    <w:name w:val="Untertitel Zchn"/>
    <w:basedOn w:val="Absatz-Standardschriftart"/>
    <w:link w:val="Untertitel"/>
    <w:uiPriority w:val="11"/>
    <w:rsid w:val="003C6B85"/>
    <w:rPr>
      <w:rFonts w:ascii="Times New Roman" w:eastAsiaTheme="minorEastAsia" w:hAnsi="Times New Roman"/>
      <w:color w:val="000000" w:themeColor="text1"/>
      <w:spacing w:val="15"/>
      <w:sz w:val="24"/>
      <w:lang w:val="en-GB"/>
    </w:rPr>
  </w:style>
  <w:style w:type="paragraph" w:customStyle="1" w:styleId="Els-Affiliation">
    <w:name w:val="Els-Affiliation"/>
    <w:next w:val="Standard"/>
    <w:rsid w:val="00995E0C"/>
    <w:pPr>
      <w:suppressAutoHyphens/>
      <w:spacing w:after="0" w:line="200" w:lineRule="exact"/>
      <w:jc w:val="center"/>
    </w:pPr>
    <w:rPr>
      <w:rFonts w:ascii="Times New Roman" w:eastAsia="SimSun" w:hAnsi="Times New Roman" w:cs="Times New Roman"/>
      <w:i/>
      <w:noProof/>
      <w:sz w:val="16"/>
      <w:szCs w:val="20"/>
      <w:lang w:val="en-US"/>
    </w:rPr>
  </w:style>
  <w:style w:type="paragraph" w:customStyle="1" w:styleId="Els-Author">
    <w:name w:val="Els-Author"/>
    <w:next w:val="Standard"/>
    <w:rsid w:val="00995E0C"/>
    <w:pPr>
      <w:keepNext/>
      <w:suppressAutoHyphens/>
      <w:spacing w:line="300" w:lineRule="exact"/>
      <w:jc w:val="center"/>
    </w:pPr>
    <w:rPr>
      <w:rFonts w:ascii="Times New Roman" w:eastAsia="SimSun" w:hAnsi="Times New Roman" w:cs="Times New Roman"/>
      <w:noProof/>
      <w:sz w:val="26"/>
      <w:szCs w:val="20"/>
      <w:lang w:val="en-US"/>
    </w:rPr>
  </w:style>
  <w:style w:type="paragraph" w:customStyle="1" w:styleId="Els-footnote">
    <w:name w:val="Els-footnote"/>
    <w:rsid w:val="00995E0C"/>
    <w:pPr>
      <w:keepLines/>
      <w:widowControl w:val="0"/>
      <w:spacing w:after="0" w:line="200" w:lineRule="exact"/>
      <w:ind w:firstLine="245"/>
      <w:jc w:val="both"/>
    </w:pPr>
    <w:rPr>
      <w:rFonts w:ascii="Times New Roman" w:eastAsia="SimSun" w:hAnsi="Times New Roman" w:cs="Times New Roman"/>
      <w:sz w:val="16"/>
      <w:szCs w:val="20"/>
      <w:lang w:val="en-US"/>
    </w:rPr>
  </w:style>
  <w:style w:type="paragraph" w:customStyle="1" w:styleId="Els-Title">
    <w:name w:val="Els-Title"/>
    <w:next w:val="Els-Author"/>
    <w:autoRedefine/>
    <w:rsid w:val="00513D4A"/>
    <w:pPr>
      <w:suppressAutoHyphens/>
      <w:spacing w:after="120" w:line="276" w:lineRule="auto"/>
      <w:jc w:val="center"/>
    </w:pPr>
    <w:rPr>
      <w:rFonts w:ascii="Times New Roman" w:eastAsia="SimSun" w:hAnsi="Times New Roman" w:cs="Times New Roman"/>
      <w:sz w:val="34"/>
      <w:szCs w:val="20"/>
      <w:lang w:val="en-GB"/>
    </w:rPr>
  </w:style>
  <w:style w:type="paragraph" w:customStyle="1" w:styleId="DocHead">
    <w:name w:val="DocHead"/>
    <w:rsid w:val="00995E0C"/>
    <w:pPr>
      <w:spacing w:before="240" w:after="240" w:line="240" w:lineRule="auto"/>
      <w:jc w:val="center"/>
    </w:pPr>
    <w:rPr>
      <w:rFonts w:ascii="Times New Roman" w:eastAsia="SimSun" w:hAnsi="Times New Roman" w:cs="Times New Roman"/>
      <w:sz w:val="24"/>
      <w:szCs w:val="20"/>
      <w:lang w:val="en-US"/>
    </w:rPr>
  </w:style>
  <w:style w:type="paragraph" w:styleId="Listenabsatz">
    <w:name w:val="List Paragraph"/>
    <w:basedOn w:val="Standard"/>
    <w:uiPriority w:val="34"/>
    <w:rsid w:val="002C17AE"/>
    <w:pPr>
      <w:ind w:left="720"/>
      <w:contextualSpacing/>
    </w:pPr>
  </w:style>
  <w:style w:type="character" w:customStyle="1" w:styleId="berschrift2Zchn">
    <w:name w:val="Überschrift 2 Zchn"/>
    <w:basedOn w:val="Absatz-Standardschriftart"/>
    <w:link w:val="berschrift2"/>
    <w:uiPriority w:val="9"/>
    <w:rsid w:val="002C17AE"/>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2C17AE"/>
    <w:rPr>
      <w:rFonts w:asciiTheme="majorHAnsi" w:eastAsiaTheme="majorEastAsia" w:hAnsiTheme="majorHAnsi" w:cstheme="majorBidi"/>
      <w:color w:val="2E74B5" w:themeColor="accent1" w:themeShade="BF"/>
      <w:sz w:val="32"/>
      <w:szCs w:val="32"/>
    </w:rPr>
  </w:style>
  <w:style w:type="paragraph" w:customStyle="1" w:styleId="CPSLberschrift1">
    <w:name w:val="CPSL Überschrift 1"/>
    <w:basedOn w:val="Standard"/>
    <w:link w:val="CPSLberschrift1Zchn"/>
    <w:qFormat/>
    <w:rsid w:val="003C724F"/>
    <w:pPr>
      <w:numPr>
        <w:numId w:val="2"/>
      </w:numPr>
      <w:spacing w:before="480"/>
      <w:ind w:left="284"/>
    </w:pPr>
    <w:rPr>
      <w:b/>
    </w:rPr>
  </w:style>
  <w:style w:type="paragraph" w:customStyle="1" w:styleId="CPSLberschrift11">
    <w:name w:val="CPSL Überschrift 1.1"/>
    <w:basedOn w:val="CPSLberschrift1"/>
    <w:link w:val="CPSLberschrift11Zchn"/>
    <w:qFormat/>
    <w:rsid w:val="00787D7F"/>
    <w:pPr>
      <w:numPr>
        <w:ilvl w:val="1"/>
      </w:numPr>
      <w:spacing w:before="240"/>
    </w:pPr>
  </w:style>
  <w:style w:type="character" w:customStyle="1" w:styleId="CPSLberschrift1Zchn">
    <w:name w:val="CPSL Überschrift 1 Zchn"/>
    <w:basedOn w:val="Absatz-Standardschriftart"/>
    <w:link w:val="CPSLberschrift1"/>
    <w:rsid w:val="00DE1507"/>
    <w:rPr>
      <w:rFonts w:ascii="Times New Roman" w:hAnsi="Times New Roman" w:cs="Times New Roman"/>
      <w:b/>
      <w:lang w:val="en-GB"/>
    </w:rPr>
  </w:style>
  <w:style w:type="paragraph" w:customStyle="1" w:styleId="CPSLberschrift111">
    <w:name w:val="CPSL Überschrift 1.1.1"/>
    <w:basedOn w:val="CPSLberschrift11"/>
    <w:link w:val="CPSLberschrift111Zchn"/>
    <w:qFormat/>
    <w:rsid w:val="00E8147E"/>
    <w:pPr>
      <w:numPr>
        <w:ilvl w:val="2"/>
      </w:numPr>
    </w:pPr>
    <w:rPr>
      <w:b w:val="0"/>
    </w:rPr>
  </w:style>
  <w:style w:type="character" w:customStyle="1" w:styleId="CPSLberschrift11Zchn">
    <w:name w:val="CPSL Überschrift 1.1 Zchn"/>
    <w:basedOn w:val="CPSLberschrift1Zchn"/>
    <w:link w:val="CPSLberschrift11"/>
    <w:rsid w:val="00787D7F"/>
    <w:rPr>
      <w:rFonts w:ascii="Times New Roman" w:hAnsi="Times New Roman" w:cs="Times New Roman"/>
      <w:b/>
      <w:lang w:val="en-GB"/>
    </w:rPr>
  </w:style>
  <w:style w:type="character" w:customStyle="1" w:styleId="CPSLberschrift111Zchn">
    <w:name w:val="CPSL Überschrift 1.1.1 Zchn"/>
    <w:basedOn w:val="CPSLberschrift11Zchn"/>
    <w:link w:val="CPSLberschrift111"/>
    <w:rsid w:val="00E8147E"/>
    <w:rPr>
      <w:rFonts w:ascii="Times New Roman" w:hAnsi="Times New Roman" w:cs="Times New Roman"/>
      <w:b w:val="0"/>
      <w:lang w:val="en-GB"/>
    </w:rPr>
  </w:style>
  <w:style w:type="table" w:styleId="Tabellenraster">
    <w:name w:val="Table Grid"/>
    <w:basedOn w:val="NormaleTabelle"/>
    <w:uiPriority w:val="39"/>
    <w:rsid w:val="00097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13D4A"/>
    <w:pPr>
      <w:spacing w:after="200" w:line="240" w:lineRule="auto"/>
      <w:jc w:val="center"/>
    </w:pPr>
    <w:rPr>
      <w:iCs/>
      <w:color w:val="000000" w:themeColor="text1"/>
      <w:sz w:val="20"/>
      <w:szCs w:val="18"/>
    </w:rPr>
  </w:style>
  <w:style w:type="paragraph" w:customStyle="1" w:styleId="Els-1storder-head">
    <w:name w:val="Els-1storder-head"/>
    <w:next w:val="Els-body-text"/>
    <w:rsid w:val="00C344DE"/>
    <w:pPr>
      <w:keepNext/>
      <w:numPr>
        <w:numId w:val="11"/>
      </w:numPr>
      <w:suppressAutoHyphens/>
      <w:spacing w:before="240" w:after="240" w:line="240" w:lineRule="exact"/>
    </w:pPr>
    <w:rPr>
      <w:rFonts w:ascii="Times New Roman" w:eastAsia="SimSun" w:hAnsi="Times New Roman" w:cs="Times New Roman"/>
      <w:b/>
      <w:sz w:val="20"/>
      <w:szCs w:val="20"/>
      <w:lang w:val="en-US"/>
    </w:rPr>
  </w:style>
  <w:style w:type="paragraph" w:customStyle="1" w:styleId="Els-2ndorder-head">
    <w:name w:val="Els-2ndorder-head"/>
    <w:next w:val="Els-body-text"/>
    <w:rsid w:val="00C344DE"/>
    <w:pPr>
      <w:keepNext/>
      <w:numPr>
        <w:ilvl w:val="1"/>
        <w:numId w:val="11"/>
      </w:numPr>
      <w:suppressAutoHyphens/>
      <w:spacing w:before="240" w:after="240" w:line="240" w:lineRule="exact"/>
    </w:pPr>
    <w:rPr>
      <w:rFonts w:ascii="Times New Roman" w:eastAsia="SimSun" w:hAnsi="Times New Roman" w:cs="Times New Roman"/>
      <w:i/>
      <w:sz w:val="20"/>
      <w:szCs w:val="20"/>
      <w:lang w:val="en-US"/>
    </w:rPr>
  </w:style>
  <w:style w:type="paragraph" w:customStyle="1" w:styleId="Els-3rdorder-head">
    <w:name w:val="Els-3rdorder-head"/>
    <w:next w:val="Els-body-text"/>
    <w:rsid w:val="00C344DE"/>
    <w:pPr>
      <w:keepNext/>
      <w:numPr>
        <w:ilvl w:val="2"/>
        <w:numId w:val="1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4thorder-head">
    <w:name w:val="Els-4thorder-head"/>
    <w:next w:val="Els-body-text"/>
    <w:rsid w:val="00C344DE"/>
    <w:pPr>
      <w:keepNext/>
      <w:numPr>
        <w:ilvl w:val="3"/>
        <w:numId w:val="11"/>
      </w:numPr>
      <w:suppressAutoHyphens/>
      <w:spacing w:before="240" w:after="0" w:line="240" w:lineRule="exact"/>
    </w:pPr>
    <w:rPr>
      <w:rFonts w:ascii="Times New Roman" w:eastAsia="SimSun" w:hAnsi="Times New Roman" w:cs="Times New Roman"/>
      <w:i/>
      <w:sz w:val="20"/>
      <w:szCs w:val="20"/>
      <w:lang w:val="en-US"/>
    </w:rPr>
  </w:style>
  <w:style w:type="paragraph" w:customStyle="1" w:styleId="Els-body-text">
    <w:name w:val="Els-body-text"/>
    <w:link w:val="Els-body-textZchn"/>
    <w:rsid w:val="00C344DE"/>
    <w:pPr>
      <w:spacing w:after="0" w:line="240" w:lineRule="exact"/>
      <w:ind w:firstLine="238"/>
      <w:jc w:val="both"/>
    </w:pPr>
    <w:rPr>
      <w:rFonts w:ascii="Times New Roman" w:eastAsia="SimSun" w:hAnsi="Times New Roman" w:cs="Times New Roman"/>
      <w:sz w:val="20"/>
      <w:szCs w:val="20"/>
      <w:lang w:val="en-US"/>
    </w:rPr>
  </w:style>
  <w:style w:type="character" w:styleId="Hyperlink">
    <w:name w:val="Hyperlink"/>
    <w:semiHidden/>
    <w:rsid w:val="00C344DE"/>
    <w:rPr>
      <w:color w:val="auto"/>
      <w:sz w:val="16"/>
      <w:u w:val="none"/>
    </w:rPr>
  </w:style>
  <w:style w:type="paragraph" w:styleId="StandardWeb">
    <w:name w:val="Normal (Web)"/>
    <w:basedOn w:val="Standard"/>
    <w:uiPriority w:val="99"/>
    <w:semiHidden/>
    <w:unhideWhenUsed/>
    <w:rsid w:val="0053714C"/>
    <w:pPr>
      <w:spacing w:before="100" w:beforeAutospacing="1" w:after="100" w:afterAutospacing="1" w:line="240" w:lineRule="auto"/>
    </w:pPr>
    <w:rPr>
      <w:rFonts w:eastAsia="Times New Roman"/>
      <w:sz w:val="24"/>
      <w:szCs w:val="24"/>
      <w:lang w:eastAsia="de-DE"/>
    </w:rPr>
  </w:style>
  <w:style w:type="paragraph" w:customStyle="1" w:styleId="els-body-text0">
    <w:name w:val="els-body-text"/>
    <w:basedOn w:val="Standard"/>
    <w:rsid w:val="0053714C"/>
    <w:pPr>
      <w:spacing w:before="100" w:beforeAutospacing="1" w:after="100" w:afterAutospacing="1" w:line="240" w:lineRule="auto"/>
    </w:pPr>
    <w:rPr>
      <w:rFonts w:eastAsia="Times New Roman"/>
      <w:sz w:val="24"/>
      <w:szCs w:val="24"/>
      <w:lang w:eastAsia="de-DE"/>
    </w:rPr>
  </w:style>
  <w:style w:type="character" w:styleId="Kommentarzeichen">
    <w:name w:val="annotation reference"/>
    <w:basedOn w:val="Absatz-Standardschriftart"/>
    <w:uiPriority w:val="99"/>
    <w:semiHidden/>
    <w:unhideWhenUsed/>
    <w:rsid w:val="000A3AB8"/>
    <w:rPr>
      <w:sz w:val="16"/>
      <w:szCs w:val="16"/>
    </w:rPr>
  </w:style>
  <w:style w:type="paragraph" w:styleId="Kommentartext">
    <w:name w:val="annotation text"/>
    <w:basedOn w:val="Standard"/>
    <w:link w:val="KommentartextZchn"/>
    <w:uiPriority w:val="99"/>
    <w:semiHidden/>
    <w:unhideWhenUsed/>
    <w:rsid w:val="000A3AB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A3AB8"/>
    <w:rPr>
      <w:sz w:val="20"/>
      <w:szCs w:val="20"/>
    </w:rPr>
  </w:style>
  <w:style w:type="paragraph" w:styleId="Kommentarthema">
    <w:name w:val="annotation subject"/>
    <w:basedOn w:val="Kommentartext"/>
    <w:next w:val="Kommentartext"/>
    <w:link w:val="KommentarthemaZchn"/>
    <w:uiPriority w:val="99"/>
    <w:semiHidden/>
    <w:unhideWhenUsed/>
    <w:rsid w:val="000A3AB8"/>
    <w:rPr>
      <w:b/>
      <w:bCs/>
    </w:rPr>
  </w:style>
  <w:style w:type="character" w:customStyle="1" w:styleId="KommentarthemaZchn">
    <w:name w:val="Kommentarthema Zchn"/>
    <w:basedOn w:val="KommentartextZchn"/>
    <w:link w:val="Kommentarthema"/>
    <w:uiPriority w:val="99"/>
    <w:semiHidden/>
    <w:rsid w:val="000A3AB8"/>
    <w:rPr>
      <w:b/>
      <w:bCs/>
      <w:sz w:val="20"/>
      <w:szCs w:val="20"/>
    </w:rPr>
  </w:style>
  <w:style w:type="paragraph" w:styleId="Sprechblasentext">
    <w:name w:val="Balloon Text"/>
    <w:basedOn w:val="Standard"/>
    <w:link w:val="SprechblasentextZchn"/>
    <w:uiPriority w:val="99"/>
    <w:semiHidden/>
    <w:unhideWhenUsed/>
    <w:rsid w:val="000A3AB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A3AB8"/>
    <w:rPr>
      <w:rFonts w:ascii="Segoe UI" w:hAnsi="Segoe UI" w:cs="Segoe UI"/>
      <w:sz w:val="18"/>
      <w:szCs w:val="18"/>
    </w:rPr>
  </w:style>
  <w:style w:type="paragraph" w:customStyle="1" w:styleId="Els-equation">
    <w:name w:val="Els-equation"/>
    <w:next w:val="Standard"/>
    <w:rsid w:val="0066553A"/>
    <w:pPr>
      <w:widowControl w:val="0"/>
      <w:tabs>
        <w:tab w:val="right" w:pos="4320"/>
        <w:tab w:val="right" w:pos="9120"/>
      </w:tabs>
      <w:spacing w:before="240" w:after="240" w:line="240" w:lineRule="auto"/>
      <w:ind w:left="482"/>
    </w:pPr>
    <w:rPr>
      <w:rFonts w:ascii="Times New Roman" w:eastAsia="SimSun" w:hAnsi="Times New Roman" w:cs="Times New Roman"/>
      <w:i/>
      <w:noProof/>
      <w:sz w:val="20"/>
      <w:szCs w:val="20"/>
      <w:lang w:val="en-US"/>
    </w:rPr>
  </w:style>
  <w:style w:type="paragraph" w:styleId="Kopfzeile">
    <w:name w:val="header"/>
    <w:basedOn w:val="Standard"/>
    <w:link w:val="KopfzeileZchn"/>
    <w:uiPriority w:val="99"/>
    <w:unhideWhenUsed/>
    <w:rsid w:val="007E0AB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E0AB5"/>
    <w:rPr>
      <w:rFonts w:ascii="Times New Roman" w:hAnsi="Times New Roman" w:cs="Times New Roman"/>
      <w:lang w:val="en-GB"/>
    </w:rPr>
  </w:style>
  <w:style w:type="character" w:customStyle="1" w:styleId="Els-body-textZchn">
    <w:name w:val="Els-body-text Zchn"/>
    <w:basedOn w:val="Absatz-Standardschriftart"/>
    <w:link w:val="Els-body-text"/>
    <w:rsid w:val="00EF6DA8"/>
    <w:rPr>
      <w:rFonts w:ascii="Times New Roman" w:eastAsia="SimSun" w:hAnsi="Times New Roman" w:cs="Times New Roman"/>
      <w:sz w:val="20"/>
      <w:szCs w:val="20"/>
      <w:lang w:val="en-US"/>
    </w:rPr>
  </w:style>
  <w:style w:type="paragraph" w:styleId="Fuzeile">
    <w:name w:val="footer"/>
    <w:basedOn w:val="Standard"/>
    <w:link w:val="FuzeileZchn"/>
    <w:uiPriority w:val="99"/>
    <w:unhideWhenUsed/>
    <w:rsid w:val="006F10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1084"/>
    <w:rPr>
      <w:rFonts w:ascii="Times New Roman" w:hAnsi="Times New Roman" w:cs="Times New Roman"/>
      <w:lang w:val="en-GB"/>
    </w:rPr>
  </w:style>
  <w:style w:type="character" w:styleId="Platzhaltertext">
    <w:name w:val="Placeholder Text"/>
    <w:basedOn w:val="Absatz-Standardschriftart"/>
    <w:uiPriority w:val="99"/>
    <w:semiHidden/>
    <w:rsid w:val="00B46D93"/>
    <w:rPr>
      <w:color w:val="808080"/>
    </w:rPr>
  </w:style>
  <w:style w:type="paragraph" w:customStyle="1" w:styleId="CitaviBibliographyEntry">
    <w:name w:val="Citavi Bibliography Entry"/>
    <w:basedOn w:val="Standard"/>
    <w:link w:val="CitaviBibliographyEntryZchn"/>
    <w:uiPriority w:val="99"/>
    <w:rsid w:val="00B46D93"/>
    <w:pPr>
      <w:tabs>
        <w:tab w:val="left" w:pos="340"/>
      </w:tabs>
      <w:spacing w:after="0"/>
      <w:ind w:left="340" w:hanging="340"/>
      <w:jc w:val="left"/>
    </w:pPr>
  </w:style>
  <w:style w:type="character" w:customStyle="1" w:styleId="CitaviBibliographyEntryZchn">
    <w:name w:val="Citavi Bibliography Entry Zchn"/>
    <w:basedOn w:val="Absatz-Standardschriftart"/>
    <w:link w:val="CitaviBibliographyEntry"/>
    <w:uiPriority w:val="99"/>
    <w:rsid w:val="00B46D93"/>
    <w:rPr>
      <w:rFonts w:ascii="Times New Roman" w:hAnsi="Times New Roman" w:cs="Times New Roman"/>
      <w:lang w:val="en-GB"/>
    </w:rPr>
  </w:style>
  <w:style w:type="paragraph" w:customStyle="1" w:styleId="CitaviBibliographyHeading">
    <w:name w:val="Citavi Bibliography Heading"/>
    <w:basedOn w:val="berschrift1"/>
    <w:link w:val="CitaviBibliographyHeadingZchn"/>
    <w:uiPriority w:val="99"/>
    <w:rsid w:val="00B46D93"/>
    <w:pPr>
      <w:jc w:val="left"/>
    </w:pPr>
  </w:style>
  <w:style w:type="character" w:customStyle="1" w:styleId="CitaviBibliographyHeadingZchn">
    <w:name w:val="Citavi Bibliography Heading Zchn"/>
    <w:basedOn w:val="Absatz-Standardschriftart"/>
    <w:link w:val="CitaviBibliographyHeading"/>
    <w:uiPriority w:val="99"/>
    <w:rsid w:val="00B46D93"/>
    <w:rPr>
      <w:rFonts w:asciiTheme="majorHAnsi" w:eastAsiaTheme="majorEastAsia" w:hAnsiTheme="majorHAnsi" w:cstheme="majorBidi"/>
      <w:color w:val="2E74B5" w:themeColor="accent1" w:themeShade="BF"/>
      <w:sz w:val="32"/>
      <w:szCs w:val="32"/>
      <w:lang w:val="en-GB"/>
    </w:rPr>
  </w:style>
  <w:style w:type="paragraph" w:customStyle="1" w:styleId="CitaviChapterBibliographyHeading">
    <w:name w:val="Citavi Chapter Bibliography Heading"/>
    <w:basedOn w:val="berschrift2"/>
    <w:link w:val="CitaviChapterBibliographyHeadingZchn"/>
    <w:uiPriority w:val="99"/>
    <w:rsid w:val="00B46D93"/>
    <w:pPr>
      <w:jc w:val="left"/>
    </w:pPr>
  </w:style>
  <w:style w:type="character" w:customStyle="1" w:styleId="CitaviChapterBibliographyHeadingZchn">
    <w:name w:val="Citavi Chapter Bibliography Heading Zchn"/>
    <w:basedOn w:val="Absatz-Standardschriftart"/>
    <w:link w:val="CitaviChapterBibliographyHeading"/>
    <w:uiPriority w:val="99"/>
    <w:rsid w:val="00B46D93"/>
    <w:rPr>
      <w:rFonts w:asciiTheme="majorHAnsi" w:eastAsiaTheme="majorEastAsia" w:hAnsiTheme="majorHAnsi" w:cstheme="majorBidi"/>
      <w:color w:val="2E74B5" w:themeColor="accent1" w:themeShade="BF"/>
      <w:sz w:val="26"/>
      <w:szCs w:val="26"/>
      <w:lang w:val="en-GB"/>
    </w:rPr>
  </w:style>
  <w:style w:type="paragraph" w:customStyle="1" w:styleId="CitaviBibliographySubheading1">
    <w:name w:val="Citavi Bibliography Subheading 1"/>
    <w:basedOn w:val="berschrift2"/>
    <w:link w:val="CitaviBibliographySubheading1Zchn"/>
    <w:uiPriority w:val="99"/>
    <w:rsid w:val="00B46D93"/>
    <w:pPr>
      <w:outlineLvl w:val="9"/>
    </w:pPr>
  </w:style>
  <w:style w:type="character" w:customStyle="1" w:styleId="CitaviBibliographySubheading1Zchn">
    <w:name w:val="Citavi Bibliography Subheading 1 Zchn"/>
    <w:basedOn w:val="Absatz-Standardschriftart"/>
    <w:link w:val="CitaviBibliographySubheading1"/>
    <w:uiPriority w:val="99"/>
    <w:rsid w:val="00B46D93"/>
    <w:rPr>
      <w:rFonts w:asciiTheme="majorHAnsi" w:eastAsiaTheme="majorEastAsia" w:hAnsiTheme="majorHAnsi" w:cstheme="majorBidi"/>
      <w:color w:val="2E74B5" w:themeColor="accent1" w:themeShade="BF"/>
      <w:sz w:val="26"/>
      <w:szCs w:val="26"/>
      <w:lang w:val="en-GB"/>
    </w:rPr>
  </w:style>
  <w:style w:type="paragraph" w:customStyle="1" w:styleId="CitaviBibliographySubheading2">
    <w:name w:val="Citavi Bibliography Subheading 2"/>
    <w:basedOn w:val="berschrift3"/>
    <w:link w:val="CitaviBibliographySubheading2Zchn"/>
    <w:uiPriority w:val="99"/>
    <w:rsid w:val="00B46D93"/>
    <w:pPr>
      <w:outlineLvl w:val="9"/>
    </w:pPr>
  </w:style>
  <w:style w:type="character" w:customStyle="1" w:styleId="CitaviBibliographySubheading2Zchn">
    <w:name w:val="Citavi Bibliography Subheading 2 Zchn"/>
    <w:basedOn w:val="Absatz-Standardschriftart"/>
    <w:link w:val="CitaviBibliographySubheading2"/>
    <w:uiPriority w:val="99"/>
    <w:rsid w:val="00B46D93"/>
    <w:rPr>
      <w:rFonts w:asciiTheme="majorHAnsi" w:eastAsiaTheme="majorEastAsia" w:hAnsiTheme="majorHAnsi" w:cstheme="majorBidi"/>
      <w:color w:val="1F4D78" w:themeColor="accent1" w:themeShade="7F"/>
      <w:sz w:val="24"/>
      <w:szCs w:val="24"/>
      <w:lang w:val="en-GB"/>
    </w:rPr>
  </w:style>
  <w:style w:type="character" w:customStyle="1" w:styleId="berschrift3Zchn">
    <w:name w:val="Überschrift 3 Zchn"/>
    <w:basedOn w:val="Absatz-Standardschriftart"/>
    <w:link w:val="berschrift3"/>
    <w:uiPriority w:val="9"/>
    <w:semiHidden/>
    <w:rsid w:val="00B46D93"/>
    <w:rPr>
      <w:rFonts w:asciiTheme="majorHAnsi" w:eastAsiaTheme="majorEastAsia" w:hAnsiTheme="majorHAnsi" w:cstheme="majorBidi"/>
      <w:color w:val="1F4D78" w:themeColor="accent1" w:themeShade="7F"/>
      <w:sz w:val="24"/>
      <w:szCs w:val="24"/>
      <w:lang w:val="en-GB"/>
    </w:rPr>
  </w:style>
  <w:style w:type="paragraph" w:customStyle="1" w:styleId="CitaviBibliographySubheading3">
    <w:name w:val="Citavi Bibliography Subheading 3"/>
    <w:basedOn w:val="berschrift4"/>
    <w:link w:val="CitaviBibliographySubheading3Zchn"/>
    <w:uiPriority w:val="99"/>
    <w:rsid w:val="00B46D93"/>
    <w:pPr>
      <w:outlineLvl w:val="9"/>
    </w:pPr>
  </w:style>
  <w:style w:type="character" w:customStyle="1" w:styleId="CitaviBibliographySubheading3Zchn">
    <w:name w:val="Citavi Bibliography Subheading 3 Zchn"/>
    <w:basedOn w:val="Absatz-Standardschriftart"/>
    <w:link w:val="CitaviBibliographySubheading3"/>
    <w:uiPriority w:val="99"/>
    <w:rsid w:val="00B46D93"/>
    <w:rPr>
      <w:rFonts w:asciiTheme="majorHAnsi" w:eastAsiaTheme="majorEastAsia" w:hAnsiTheme="majorHAnsi" w:cstheme="majorBidi"/>
      <w:i/>
      <w:iCs/>
      <w:color w:val="2E74B5" w:themeColor="accent1" w:themeShade="BF"/>
      <w:lang w:val="en-GB"/>
    </w:rPr>
  </w:style>
  <w:style w:type="character" w:customStyle="1" w:styleId="berschrift4Zchn">
    <w:name w:val="Überschrift 4 Zchn"/>
    <w:basedOn w:val="Absatz-Standardschriftart"/>
    <w:link w:val="berschrift4"/>
    <w:uiPriority w:val="9"/>
    <w:semiHidden/>
    <w:rsid w:val="00B46D93"/>
    <w:rPr>
      <w:rFonts w:asciiTheme="majorHAnsi" w:eastAsiaTheme="majorEastAsia" w:hAnsiTheme="majorHAnsi" w:cstheme="majorBidi"/>
      <w:i/>
      <w:iCs/>
      <w:color w:val="2E74B5" w:themeColor="accent1" w:themeShade="BF"/>
      <w:lang w:val="en-GB"/>
    </w:rPr>
  </w:style>
  <w:style w:type="paragraph" w:customStyle="1" w:styleId="CitaviBibliographySubheading4">
    <w:name w:val="Citavi Bibliography Subheading 4"/>
    <w:basedOn w:val="berschrift5"/>
    <w:link w:val="CitaviBibliographySubheading4Zchn"/>
    <w:uiPriority w:val="99"/>
    <w:rsid w:val="00B46D93"/>
    <w:pPr>
      <w:outlineLvl w:val="9"/>
    </w:pPr>
  </w:style>
  <w:style w:type="character" w:customStyle="1" w:styleId="CitaviBibliographySubheading4Zchn">
    <w:name w:val="Citavi Bibliography Subheading 4 Zchn"/>
    <w:basedOn w:val="Absatz-Standardschriftart"/>
    <w:link w:val="CitaviBibliographySubheading4"/>
    <w:uiPriority w:val="99"/>
    <w:rsid w:val="00B46D93"/>
    <w:rPr>
      <w:rFonts w:asciiTheme="majorHAnsi" w:eastAsiaTheme="majorEastAsia" w:hAnsiTheme="majorHAnsi" w:cstheme="majorBidi"/>
      <w:color w:val="2E74B5" w:themeColor="accent1" w:themeShade="BF"/>
      <w:lang w:val="en-GB"/>
    </w:rPr>
  </w:style>
  <w:style w:type="character" w:customStyle="1" w:styleId="berschrift5Zchn">
    <w:name w:val="Überschrift 5 Zchn"/>
    <w:basedOn w:val="Absatz-Standardschriftart"/>
    <w:link w:val="berschrift5"/>
    <w:uiPriority w:val="9"/>
    <w:semiHidden/>
    <w:rsid w:val="00B46D93"/>
    <w:rPr>
      <w:rFonts w:asciiTheme="majorHAnsi" w:eastAsiaTheme="majorEastAsia" w:hAnsiTheme="majorHAnsi" w:cstheme="majorBidi"/>
      <w:color w:val="2E74B5" w:themeColor="accent1" w:themeShade="BF"/>
      <w:lang w:val="en-GB"/>
    </w:rPr>
  </w:style>
  <w:style w:type="paragraph" w:customStyle="1" w:styleId="CitaviBibliographySubheading5">
    <w:name w:val="Citavi Bibliography Subheading 5"/>
    <w:basedOn w:val="berschrift6"/>
    <w:link w:val="CitaviBibliographySubheading5Zchn"/>
    <w:uiPriority w:val="99"/>
    <w:rsid w:val="00B46D93"/>
    <w:pPr>
      <w:outlineLvl w:val="9"/>
    </w:pPr>
  </w:style>
  <w:style w:type="character" w:customStyle="1" w:styleId="CitaviBibliographySubheading5Zchn">
    <w:name w:val="Citavi Bibliography Subheading 5 Zchn"/>
    <w:basedOn w:val="Absatz-Standardschriftart"/>
    <w:link w:val="CitaviBibliographySubheading5"/>
    <w:uiPriority w:val="99"/>
    <w:rsid w:val="00B46D93"/>
    <w:rPr>
      <w:rFonts w:asciiTheme="majorHAnsi" w:eastAsiaTheme="majorEastAsia" w:hAnsiTheme="majorHAnsi" w:cstheme="majorBidi"/>
      <w:color w:val="1F4D78" w:themeColor="accent1" w:themeShade="7F"/>
      <w:lang w:val="en-GB"/>
    </w:rPr>
  </w:style>
  <w:style w:type="character" w:customStyle="1" w:styleId="berschrift6Zchn">
    <w:name w:val="Überschrift 6 Zchn"/>
    <w:basedOn w:val="Absatz-Standardschriftart"/>
    <w:link w:val="berschrift6"/>
    <w:uiPriority w:val="9"/>
    <w:semiHidden/>
    <w:rsid w:val="00B46D93"/>
    <w:rPr>
      <w:rFonts w:asciiTheme="majorHAnsi" w:eastAsiaTheme="majorEastAsia" w:hAnsiTheme="majorHAnsi" w:cstheme="majorBidi"/>
      <w:color w:val="1F4D78" w:themeColor="accent1" w:themeShade="7F"/>
      <w:lang w:val="en-GB"/>
    </w:rPr>
  </w:style>
  <w:style w:type="paragraph" w:customStyle="1" w:styleId="CitaviBibliographySubheading6">
    <w:name w:val="Citavi Bibliography Subheading 6"/>
    <w:basedOn w:val="berschrift7"/>
    <w:link w:val="CitaviBibliographySubheading6Zchn"/>
    <w:uiPriority w:val="99"/>
    <w:rsid w:val="00B46D93"/>
    <w:pPr>
      <w:outlineLvl w:val="9"/>
    </w:pPr>
  </w:style>
  <w:style w:type="character" w:customStyle="1" w:styleId="CitaviBibliographySubheading6Zchn">
    <w:name w:val="Citavi Bibliography Subheading 6 Zchn"/>
    <w:basedOn w:val="Absatz-Standardschriftart"/>
    <w:link w:val="CitaviBibliographySubheading6"/>
    <w:uiPriority w:val="99"/>
    <w:rsid w:val="00B46D93"/>
    <w:rPr>
      <w:rFonts w:asciiTheme="majorHAnsi" w:eastAsiaTheme="majorEastAsia" w:hAnsiTheme="majorHAnsi" w:cstheme="majorBidi"/>
      <w:i/>
      <w:iCs/>
      <w:color w:val="1F4D78" w:themeColor="accent1" w:themeShade="7F"/>
      <w:lang w:val="en-GB"/>
    </w:rPr>
  </w:style>
  <w:style w:type="character" w:customStyle="1" w:styleId="berschrift7Zchn">
    <w:name w:val="Überschrift 7 Zchn"/>
    <w:basedOn w:val="Absatz-Standardschriftart"/>
    <w:link w:val="berschrift7"/>
    <w:uiPriority w:val="9"/>
    <w:semiHidden/>
    <w:rsid w:val="00B46D93"/>
    <w:rPr>
      <w:rFonts w:asciiTheme="majorHAnsi" w:eastAsiaTheme="majorEastAsia" w:hAnsiTheme="majorHAnsi" w:cstheme="majorBidi"/>
      <w:i/>
      <w:iCs/>
      <w:color w:val="1F4D78" w:themeColor="accent1" w:themeShade="7F"/>
      <w:lang w:val="en-GB"/>
    </w:rPr>
  </w:style>
  <w:style w:type="paragraph" w:customStyle="1" w:styleId="CitaviBibliographySubheading7">
    <w:name w:val="Citavi Bibliography Subheading 7"/>
    <w:basedOn w:val="berschrift8"/>
    <w:link w:val="CitaviBibliographySubheading7Zchn"/>
    <w:uiPriority w:val="99"/>
    <w:rsid w:val="00B46D93"/>
    <w:pPr>
      <w:outlineLvl w:val="9"/>
    </w:pPr>
  </w:style>
  <w:style w:type="character" w:customStyle="1" w:styleId="CitaviBibliographySubheading7Zchn">
    <w:name w:val="Citavi Bibliography Subheading 7 Zchn"/>
    <w:basedOn w:val="Absatz-Standardschriftart"/>
    <w:link w:val="CitaviBibliographySubheading7"/>
    <w:uiPriority w:val="99"/>
    <w:rsid w:val="00B46D93"/>
    <w:rPr>
      <w:rFonts w:asciiTheme="majorHAnsi" w:eastAsiaTheme="majorEastAsia" w:hAnsiTheme="majorHAnsi" w:cstheme="majorBidi"/>
      <w:color w:val="272727" w:themeColor="text1" w:themeTint="D8"/>
      <w:sz w:val="21"/>
      <w:szCs w:val="21"/>
      <w:lang w:val="en-GB"/>
    </w:rPr>
  </w:style>
  <w:style w:type="character" w:customStyle="1" w:styleId="berschrift8Zchn">
    <w:name w:val="Überschrift 8 Zchn"/>
    <w:basedOn w:val="Absatz-Standardschriftart"/>
    <w:link w:val="berschrift8"/>
    <w:uiPriority w:val="9"/>
    <w:semiHidden/>
    <w:rsid w:val="00B46D93"/>
    <w:rPr>
      <w:rFonts w:asciiTheme="majorHAnsi" w:eastAsiaTheme="majorEastAsia" w:hAnsiTheme="majorHAnsi" w:cstheme="majorBidi"/>
      <w:color w:val="272727" w:themeColor="text1" w:themeTint="D8"/>
      <w:sz w:val="21"/>
      <w:szCs w:val="21"/>
      <w:lang w:val="en-GB"/>
    </w:rPr>
  </w:style>
  <w:style w:type="paragraph" w:customStyle="1" w:styleId="CitaviBibliographySubheading8">
    <w:name w:val="Citavi Bibliography Subheading 8"/>
    <w:basedOn w:val="berschrift9"/>
    <w:link w:val="CitaviBibliographySubheading8Zchn"/>
    <w:uiPriority w:val="99"/>
    <w:rsid w:val="00B46D93"/>
    <w:pPr>
      <w:outlineLvl w:val="9"/>
    </w:pPr>
  </w:style>
  <w:style w:type="character" w:customStyle="1" w:styleId="CitaviBibliographySubheading8Zchn">
    <w:name w:val="Citavi Bibliography Subheading 8 Zchn"/>
    <w:basedOn w:val="Absatz-Standardschriftart"/>
    <w:link w:val="CitaviBibliographySubheading8"/>
    <w:uiPriority w:val="99"/>
    <w:rsid w:val="00B46D93"/>
    <w:rPr>
      <w:rFonts w:asciiTheme="majorHAnsi" w:eastAsiaTheme="majorEastAsia" w:hAnsiTheme="majorHAnsi" w:cstheme="majorBidi"/>
      <w:i/>
      <w:iCs/>
      <w:color w:val="272727" w:themeColor="text1" w:themeTint="D8"/>
      <w:sz w:val="21"/>
      <w:szCs w:val="21"/>
      <w:lang w:val="en-GB"/>
    </w:rPr>
  </w:style>
  <w:style w:type="character" w:customStyle="1" w:styleId="berschrift9Zchn">
    <w:name w:val="Überschrift 9 Zchn"/>
    <w:basedOn w:val="Absatz-Standardschriftart"/>
    <w:link w:val="berschrift9"/>
    <w:uiPriority w:val="9"/>
    <w:semiHidden/>
    <w:rsid w:val="00B46D93"/>
    <w:rPr>
      <w:rFonts w:asciiTheme="majorHAnsi" w:eastAsiaTheme="majorEastAsia" w:hAnsiTheme="majorHAnsi" w:cstheme="majorBidi"/>
      <w:i/>
      <w:iCs/>
      <w:color w:val="272727" w:themeColor="text1" w:themeTint="D8"/>
      <w:sz w:val="21"/>
      <w:szCs w:val="21"/>
      <w:lang w:val="en-GB"/>
    </w:rPr>
  </w:style>
  <w:style w:type="paragraph" w:styleId="berarbeitung">
    <w:name w:val="Revision"/>
    <w:hidden/>
    <w:uiPriority w:val="99"/>
    <w:semiHidden/>
    <w:rsid w:val="00BE367A"/>
    <w:pPr>
      <w:spacing w:after="0" w:line="240" w:lineRule="auto"/>
    </w:pPr>
    <w:rPr>
      <w:rFonts w:ascii="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040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16/j.procir.2021.03.005"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9.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svg"/><Relationship Id="rId22" Type="http://schemas.openxmlformats.org/officeDocument/2006/relationships/image" Target="media/image12.svg"/><Relationship Id="rId27" Type="http://schemas.openxmlformats.org/officeDocument/2006/relationships/image" Target="media/image17.jpe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Allgemein"/>
          <w:gallery w:val="placeholder"/>
        </w:category>
        <w:types>
          <w:type w:val="bbPlcHdr"/>
        </w:types>
        <w:behaviors>
          <w:behavior w:val="content"/>
        </w:behaviors>
        <w:guid w:val="{A8644A1E-35DC-42E7-8DD1-13E667E3CC31}"/>
      </w:docPartPr>
      <w:docPartBody>
        <w:p w:rsidR="00A91A30" w:rsidRDefault="0055775A">
          <w:r w:rsidRPr="00F0569E">
            <w:rPr>
              <w:rStyle w:val="Platzhaltertext"/>
            </w:rPr>
            <w:t>Klicken oder tippen Sie hier, um Text einzugeben.</w:t>
          </w:r>
        </w:p>
      </w:docPartBody>
    </w:docPart>
    <w:docPart>
      <w:docPartPr>
        <w:name w:val="609E13C8441A47E7AB9B8793BE464C56"/>
        <w:category>
          <w:name w:val="Allgemein"/>
          <w:gallery w:val="placeholder"/>
        </w:category>
        <w:types>
          <w:type w:val="bbPlcHdr"/>
        </w:types>
        <w:behaviors>
          <w:behavior w:val="content"/>
        </w:behaviors>
        <w:guid w:val="{0F452FBE-D61A-4372-A58F-779B3C01F382}"/>
      </w:docPartPr>
      <w:docPartBody>
        <w:p w:rsidR="00A91A30" w:rsidRDefault="0055775A" w:rsidP="0055775A">
          <w:pPr>
            <w:pStyle w:val="609E13C8441A47E7AB9B8793BE464C56"/>
          </w:pPr>
          <w:r w:rsidRPr="00F0569E">
            <w:rPr>
              <w:rStyle w:val="Platzhaltertext"/>
            </w:rPr>
            <w:t>Klicken oder tippen Sie hier, um Text einzugeben.</w:t>
          </w:r>
        </w:p>
      </w:docPartBody>
    </w:docPart>
    <w:docPart>
      <w:docPartPr>
        <w:name w:val="DefaultPlaceholder_1081868574"/>
        <w:category>
          <w:name w:val="Allgemein"/>
          <w:gallery w:val="placeholder"/>
        </w:category>
        <w:types>
          <w:type w:val="bbPlcHdr"/>
        </w:types>
        <w:behaviors>
          <w:behavior w:val="content"/>
        </w:behaviors>
        <w:guid w:val="{A1B8BE2E-7E7A-4530-8ED9-009DB894FDF6}"/>
      </w:docPartPr>
      <w:docPartBody>
        <w:p w:rsidR="009359F1" w:rsidRDefault="009359F1">
          <w:r w:rsidRPr="005E7AFD">
            <w:rPr>
              <w:rStyle w:val="Platzhaltertext"/>
            </w:rPr>
            <w:t>Klicken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75A"/>
    <w:rsid w:val="00053A47"/>
    <w:rsid w:val="00080525"/>
    <w:rsid w:val="002D66B8"/>
    <w:rsid w:val="0055775A"/>
    <w:rsid w:val="006E4F14"/>
    <w:rsid w:val="00753589"/>
    <w:rsid w:val="009359F1"/>
    <w:rsid w:val="009459B2"/>
    <w:rsid w:val="009A09A9"/>
    <w:rsid w:val="00A91A30"/>
    <w:rsid w:val="00D6746C"/>
    <w:rsid w:val="00EC23B5"/>
    <w:rsid w:val="00F70DEC"/>
    <w:rsid w:val="00F850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753589"/>
    <w:rPr>
      <w:color w:val="808080"/>
    </w:rPr>
  </w:style>
  <w:style w:type="paragraph" w:customStyle="1" w:styleId="609E13C8441A47E7AB9B8793BE464C56">
    <w:name w:val="609E13C8441A47E7AB9B8793BE464C56"/>
    <w:rsid w:val="005577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9D354-56E3-4694-ACA2-57309832B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44412</Words>
  <Characters>279797</Characters>
  <Application>Microsoft Office Word</Application>
  <DocSecurity>0</DocSecurity>
  <Lines>2331</Lines>
  <Paragraphs>647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Herberger</dc:creator>
  <cp:keywords/>
  <dc:description/>
  <cp:lastModifiedBy>Behrendt, Sebastian (WBK)</cp:lastModifiedBy>
  <cp:revision>5</cp:revision>
  <cp:lastPrinted>2022-11-02T21:15:00Z</cp:lastPrinted>
  <dcterms:created xsi:type="dcterms:W3CDTF">2022-11-02T21:00:00Z</dcterms:created>
  <dcterms:modified xsi:type="dcterms:W3CDTF">2022-11-02T21:17:00Z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CPSL2023</vt:lpwstr>
  </property>
  <property fmtid="{D5CDD505-2E9C-101B-9397-08002B2CF9AE}" pid="3" name="CitaviDocumentProperty_0">
    <vt:lpwstr>1f1d1866-2feb-4610-a026-2d6986fa3b11</vt:lpwstr>
  </property>
  <property fmtid="{D5CDD505-2E9C-101B-9397-08002B2CF9AE}" pid="4" name="CitaviDocumentProperty_8">
    <vt:lpwstr>CloudProjectKey=q4f56uxqse07imarjzrgt7yap5tsjwhyejltg5srey; ProjectName=CPSL2023</vt:lpwstr>
  </property>
  <property fmtid="{D5CDD505-2E9C-101B-9397-08002B2CF9AE}" pid="5" name="CitaviDocumentProperty_1">
    <vt:lpwstr>6.14.0.0</vt:lpwstr>
  </property>
  <property fmtid="{D5CDD505-2E9C-101B-9397-08002B2CF9AE}" pid="6" name="CitaviDocumentProperty_6">
    <vt:lpwstr>False</vt:lpwstr>
  </property>
</Properties>
</file>